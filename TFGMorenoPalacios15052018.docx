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20A2D" w:rsidRDefault="00320A2D">
      <w:r>
        <w:rPr>
          <w:noProof/>
          <w:lang w:val="es-ES" w:eastAsia="es-ES"/>
        </w:rPr>
        <w:drawing>
          <wp:inline distT="0" distB="0" distL="0" distR="0">
            <wp:extent cx="3257550" cy="1095375"/>
            <wp:effectExtent l="19050" t="0" r="0" b="0"/>
            <wp:docPr id="7" name="Imagen 15" descr="C:\Users\enavarro\Downloads\unir_h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rcRect/>
                    <a:stretch>
                      <a:fillRect/>
                    </a:stretch>
                  </pic:blipFill>
                  <pic:spPr bwMode="auto">
                    <a:xfrm>
                      <a:off x="0" y="0"/>
                      <a:ext cx="3257550" cy="1095375"/>
                    </a:xfrm>
                    <a:prstGeom prst="rect">
                      <a:avLst/>
                    </a:prstGeom>
                    <a:noFill/>
                    <a:ln w="9525">
                      <a:noFill/>
                      <a:miter lim="800000"/>
                      <a:headEnd/>
                      <a:tailEnd/>
                    </a:ln>
                  </pic:spPr>
                </pic:pic>
              </a:graphicData>
            </a:graphic>
          </wp:inline>
        </w:drawing>
      </w:r>
    </w:p>
    <w:p w:rsidR="00320A2D" w:rsidRDefault="00320A2D"/>
    <w:p w:rsidR="00320A2D" w:rsidRDefault="00320A2D"/>
    <w:p w:rsidR="00320A2D" w:rsidRDefault="00320A2D"/>
    <w:tbl>
      <w:tblPr>
        <w:tblpPr w:leftFromText="187" w:rightFromText="187" w:vertAnchor="page" w:horzAnchor="margin" w:tblpXSpec="center" w:tblpY="3901"/>
        <w:tblOverlap w:val="never"/>
        <w:tblW w:w="4061" w:type="pct"/>
        <w:tblBorders>
          <w:left w:val="single" w:sz="18" w:space="0" w:color="4F81BD"/>
        </w:tblBorders>
        <w:tblLook w:val="04A0"/>
      </w:tblPr>
      <w:tblGrid>
        <w:gridCol w:w="7553"/>
      </w:tblGrid>
      <w:tr w:rsidR="00320A2D" w:rsidRPr="004602F0" w:rsidTr="004C6F98">
        <w:trPr>
          <w:trHeight w:val="12"/>
        </w:trPr>
        <w:tc>
          <w:tcPr>
            <w:tcW w:w="7919" w:type="dxa"/>
            <w:tcMar>
              <w:top w:w="216" w:type="dxa"/>
              <w:left w:w="115" w:type="dxa"/>
              <w:bottom w:w="216" w:type="dxa"/>
              <w:right w:w="115" w:type="dxa"/>
            </w:tcMar>
          </w:tcPr>
          <w:p w:rsidR="003416DB" w:rsidRDefault="00320A2D" w:rsidP="00150A74">
            <w:pPr>
              <w:pStyle w:val="Sinespaciado"/>
              <w:rPr>
                <w:rFonts w:ascii="Georgia" w:hAnsi="Georgia" w:cs="Tahoma"/>
                <w:b/>
                <w:sz w:val="28"/>
                <w:szCs w:val="28"/>
                <w:lang w:val="es-ES"/>
              </w:rPr>
            </w:pPr>
            <w:r w:rsidRPr="004602F0">
              <w:rPr>
                <w:rFonts w:ascii="Georgia" w:hAnsi="Georgia" w:cs="Tahoma"/>
                <w:b/>
                <w:sz w:val="28"/>
                <w:szCs w:val="28"/>
                <w:lang w:val="es-ES"/>
              </w:rPr>
              <w:t xml:space="preserve">Universidad Internacional de La Rioja </w:t>
            </w:r>
            <w:r w:rsidR="003416DB">
              <w:rPr>
                <w:rFonts w:ascii="Georgia" w:hAnsi="Georgia" w:cs="Tahoma"/>
                <w:b/>
                <w:sz w:val="28"/>
                <w:szCs w:val="28"/>
                <w:lang w:val="es-ES"/>
              </w:rPr>
              <w:t>(UNIR)</w:t>
            </w:r>
          </w:p>
          <w:p w:rsidR="003416DB" w:rsidRDefault="003416DB" w:rsidP="00150A74">
            <w:pPr>
              <w:pStyle w:val="Sinespaciado"/>
              <w:rPr>
                <w:rFonts w:ascii="Georgia" w:hAnsi="Georgia" w:cs="Tahoma"/>
                <w:b/>
                <w:sz w:val="28"/>
                <w:szCs w:val="28"/>
                <w:lang w:val="es-ES"/>
              </w:rPr>
            </w:pPr>
          </w:p>
          <w:p w:rsidR="003416DB" w:rsidRDefault="003416DB" w:rsidP="00150A74">
            <w:pPr>
              <w:pStyle w:val="Sinespaciado"/>
              <w:rPr>
                <w:rFonts w:ascii="Georgia" w:hAnsi="Georgia" w:cs="Tahoma"/>
                <w:b/>
                <w:sz w:val="28"/>
                <w:szCs w:val="28"/>
                <w:lang w:val="es-ES"/>
              </w:rPr>
            </w:pPr>
            <w:r w:rsidRPr="003416DB">
              <w:rPr>
                <w:rFonts w:ascii="Georgia" w:hAnsi="Georgia" w:cs="Tahoma"/>
                <w:b/>
                <w:sz w:val="36"/>
                <w:szCs w:val="28"/>
                <w:lang w:val="es-ES"/>
              </w:rPr>
              <w:t>Escuela de Ingeniería</w:t>
            </w:r>
          </w:p>
          <w:p w:rsidR="003416DB" w:rsidRDefault="003416DB" w:rsidP="00150A74">
            <w:pPr>
              <w:pStyle w:val="Sinespaciado"/>
              <w:rPr>
                <w:rFonts w:ascii="Georgia" w:hAnsi="Georgia" w:cs="Tahoma"/>
                <w:b/>
                <w:sz w:val="28"/>
                <w:szCs w:val="28"/>
                <w:lang w:val="es-ES"/>
              </w:rPr>
            </w:pPr>
          </w:p>
          <w:p w:rsidR="00320A2D" w:rsidRPr="00150A74" w:rsidRDefault="00052BE9" w:rsidP="00150A74">
            <w:pPr>
              <w:pStyle w:val="Sinespaciado"/>
              <w:rPr>
                <w:rFonts w:ascii="Cambria" w:hAnsi="Cambria"/>
                <w:lang w:val="es-ES"/>
              </w:rPr>
            </w:pPr>
            <w:r>
              <w:rPr>
                <w:rFonts w:ascii="Georgia" w:hAnsi="Georgia" w:cs="Tahoma"/>
                <w:b/>
                <w:sz w:val="28"/>
                <w:szCs w:val="28"/>
                <w:lang w:val="es-ES"/>
              </w:rPr>
              <w:t>Grado en Ingeniería Informática</w:t>
            </w:r>
          </w:p>
        </w:tc>
      </w:tr>
      <w:tr w:rsidR="00320A2D" w:rsidRPr="004602F0" w:rsidTr="004C6F98">
        <w:trPr>
          <w:trHeight w:val="278"/>
        </w:trPr>
        <w:tc>
          <w:tcPr>
            <w:tcW w:w="7919" w:type="dxa"/>
            <w:tcMar>
              <w:top w:w="216" w:type="dxa"/>
              <w:left w:w="115" w:type="dxa"/>
              <w:bottom w:w="216" w:type="dxa"/>
              <w:right w:w="115" w:type="dxa"/>
            </w:tcMar>
          </w:tcPr>
          <w:p w:rsidR="00320A2D" w:rsidRPr="00150A74" w:rsidRDefault="00320A2D" w:rsidP="004C6F98">
            <w:pPr>
              <w:pStyle w:val="Sinespaciado"/>
              <w:rPr>
                <w:rFonts w:ascii="Georgia" w:hAnsi="Georgia" w:cs="Tahoma"/>
                <w:b/>
                <w:sz w:val="28"/>
                <w:szCs w:val="28"/>
                <w:lang w:val="es-ES"/>
              </w:rPr>
            </w:pPr>
          </w:p>
        </w:tc>
      </w:tr>
      <w:tr w:rsidR="00320A2D" w:rsidRPr="004602F0" w:rsidTr="004C6F98">
        <w:trPr>
          <w:trHeight w:val="1579"/>
        </w:trPr>
        <w:tc>
          <w:tcPr>
            <w:tcW w:w="7919" w:type="dxa"/>
          </w:tcPr>
          <w:p w:rsidR="00320A2D" w:rsidRPr="004602F0" w:rsidRDefault="00D45D34" w:rsidP="00D45D34">
            <w:pPr>
              <w:pStyle w:val="Sinespaciado"/>
              <w:rPr>
                <w:rFonts w:ascii="Cambria" w:hAnsi="Cambria"/>
                <w:color w:val="4F81BD"/>
                <w:sz w:val="80"/>
                <w:szCs w:val="80"/>
                <w:lang w:val="es-ES"/>
              </w:rPr>
            </w:pPr>
            <w:r>
              <w:rPr>
                <w:rFonts w:ascii="Cambria" w:hAnsi="Cambria"/>
                <w:color w:val="4F81BD"/>
                <w:sz w:val="80"/>
                <w:szCs w:val="80"/>
                <w:lang w:val="es-ES"/>
              </w:rPr>
              <w:t>Aplicación Web para la gesti</w:t>
            </w:r>
            <w:r w:rsidR="00F37F81">
              <w:rPr>
                <w:rFonts w:ascii="Cambria" w:hAnsi="Cambria"/>
                <w:color w:val="4F81BD"/>
                <w:sz w:val="80"/>
                <w:szCs w:val="80"/>
                <w:lang w:val="es-ES"/>
              </w:rPr>
              <w:t>ón de máquinas V</w:t>
            </w:r>
            <w:r>
              <w:rPr>
                <w:rFonts w:ascii="Cambria" w:hAnsi="Cambria"/>
                <w:color w:val="4F81BD"/>
                <w:sz w:val="80"/>
                <w:szCs w:val="80"/>
                <w:lang w:val="es-ES"/>
              </w:rPr>
              <w:t>ending y administración</w:t>
            </w:r>
          </w:p>
        </w:tc>
      </w:tr>
    </w:tbl>
    <w:p w:rsidR="00320A2D" w:rsidRDefault="00320A2D"/>
    <w:p w:rsidR="00320A2D" w:rsidRDefault="00320A2D"/>
    <w:p w:rsidR="00320A2D" w:rsidRDefault="00320A2D"/>
    <w:p w:rsidR="00320A2D" w:rsidRDefault="00320A2D"/>
    <w:p w:rsidR="00320A2D" w:rsidRDefault="00320A2D"/>
    <w:p w:rsidR="00320A2D" w:rsidRDefault="00320A2D"/>
    <w:p w:rsidR="00320A2D" w:rsidRDefault="00320A2D"/>
    <w:p w:rsidR="0046398F" w:rsidRDefault="0046398F"/>
    <w:p w:rsidR="00052BE9" w:rsidRPr="00052BE9" w:rsidRDefault="00756C55" w:rsidP="00052BE9">
      <w:pPr>
        <w:jc w:val="center"/>
        <w:rPr>
          <w:rFonts w:ascii="Georgia" w:hAnsi="Georgia"/>
        </w:rPr>
      </w:pPr>
      <w:r>
        <w:rPr>
          <w:rFonts w:ascii="Georgia" w:hAnsi="Georgia"/>
          <w:b/>
        </w:rPr>
        <w:t>Ubicación del código fuente</w:t>
      </w:r>
      <w:r w:rsidR="00052BE9">
        <w:rPr>
          <w:rFonts w:ascii="Georgia" w:hAnsi="Georgia"/>
          <w:b/>
        </w:rPr>
        <w:t>:</w:t>
      </w:r>
      <w:r w:rsidR="00052BE9">
        <w:rPr>
          <w:rFonts w:ascii="Georgia" w:hAnsi="Georgia"/>
          <w:b/>
        </w:rPr>
        <w:br/>
      </w:r>
      <w:r w:rsidR="00052BE9">
        <w:rPr>
          <w:rFonts w:ascii="Georgia" w:hAnsi="Georgia"/>
        </w:rPr>
        <w:t>http://…</w:t>
      </w:r>
    </w:p>
    <w:p w:rsidR="00320A2D" w:rsidRDefault="00320A2D"/>
    <w:p w:rsidR="00320A2D" w:rsidRDefault="00320A2D"/>
    <w:p w:rsidR="00320A2D" w:rsidRDefault="00320A2D">
      <w:pPr>
        <w:rPr>
          <w:rFonts w:ascii="Georgia" w:hAnsi="Georgia"/>
          <w:b/>
        </w:rPr>
      </w:pPr>
      <w:r w:rsidRPr="00320A2D">
        <w:rPr>
          <w:rFonts w:ascii="Georgia" w:hAnsi="Georgia"/>
          <w:b/>
        </w:rPr>
        <w:t xml:space="preserve">Trabajo Fin de </w:t>
      </w:r>
      <w:r w:rsidR="00052BE9">
        <w:rPr>
          <w:rFonts w:ascii="Georgia" w:hAnsi="Georgia"/>
          <w:b/>
        </w:rPr>
        <w:t>Grado</w:t>
      </w:r>
    </w:p>
    <w:p w:rsidR="00A51957" w:rsidRPr="00320A2D" w:rsidRDefault="00320A2D">
      <w:pPr>
        <w:rPr>
          <w:rFonts w:ascii="Georgia" w:hAnsi="Georgia"/>
        </w:rPr>
      </w:pPr>
      <w:r w:rsidRPr="00320A2D">
        <w:rPr>
          <w:rFonts w:ascii="Georgia" w:hAnsi="Georgia"/>
          <w:b/>
        </w:rPr>
        <w:t>presentado por:</w:t>
      </w:r>
      <w:r w:rsidR="00D45D34">
        <w:rPr>
          <w:rFonts w:ascii="Georgia" w:hAnsi="Georgia"/>
        </w:rPr>
        <w:t>Moreno Palacios</w:t>
      </w:r>
      <w:r w:rsidRPr="00320A2D">
        <w:rPr>
          <w:rFonts w:ascii="Georgia" w:hAnsi="Georgia"/>
        </w:rPr>
        <w:t xml:space="preserve">, </w:t>
      </w:r>
      <w:r w:rsidR="00D45D34">
        <w:rPr>
          <w:rFonts w:ascii="Georgia" w:hAnsi="Georgia"/>
        </w:rPr>
        <w:t>Carlos</w:t>
      </w:r>
    </w:p>
    <w:p w:rsidR="00320A2D" w:rsidRDefault="00320A2D">
      <w:pPr>
        <w:rPr>
          <w:rFonts w:ascii="Georgia" w:hAnsi="Georgia"/>
        </w:rPr>
      </w:pPr>
      <w:r w:rsidRPr="00320A2D">
        <w:rPr>
          <w:rFonts w:ascii="Georgia" w:hAnsi="Georgia"/>
          <w:b/>
        </w:rPr>
        <w:t>Director/a:</w:t>
      </w:r>
      <w:r w:rsidR="00D45D34">
        <w:rPr>
          <w:rFonts w:ascii="Georgia" w:hAnsi="Georgia"/>
        </w:rPr>
        <w:t>Soltero Domingo</w:t>
      </w:r>
      <w:r w:rsidRPr="00320A2D">
        <w:rPr>
          <w:rFonts w:ascii="Georgia" w:hAnsi="Georgia"/>
        </w:rPr>
        <w:t xml:space="preserve">, </w:t>
      </w:r>
      <w:r w:rsidR="00D45D34">
        <w:rPr>
          <w:rFonts w:ascii="Georgia" w:hAnsi="Georgia"/>
        </w:rPr>
        <w:t>Francisco</w:t>
      </w:r>
    </w:p>
    <w:p w:rsidR="00320A2D" w:rsidRDefault="00320A2D">
      <w:pPr>
        <w:rPr>
          <w:rFonts w:ascii="Georgia" w:hAnsi="Georgia"/>
        </w:rPr>
      </w:pPr>
    </w:p>
    <w:p w:rsidR="00320A2D" w:rsidRDefault="00320A2D">
      <w:pPr>
        <w:rPr>
          <w:rFonts w:ascii="Georgia" w:hAnsi="Georgia"/>
        </w:rPr>
      </w:pPr>
    </w:p>
    <w:p w:rsidR="00320A2D" w:rsidRPr="004602F0" w:rsidRDefault="00320A2D" w:rsidP="00320A2D">
      <w:pPr>
        <w:pStyle w:val="Sinespaciado"/>
        <w:rPr>
          <w:color w:val="4F81BD"/>
          <w:lang w:val="es-ES"/>
        </w:rPr>
      </w:pPr>
      <w:r w:rsidRPr="004602F0">
        <w:rPr>
          <w:color w:val="4F81BD"/>
          <w:lang w:val="es-ES"/>
        </w:rPr>
        <w:lastRenderedPageBreak/>
        <w:t>Ciudad</w:t>
      </w:r>
      <w:r w:rsidR="0046398F">
        <w:rPr>
          <w:color w:val="4F81BD"/>
          <w:lang w:val="es-ES"/>
        </w:rPr>
        <w:t>:</w:t>
      </w:r>
      <w:r w:rsidR="00D45D34">
        <w:rPr>
          <w:color w:val="4F81BD"/>
          <w:lang w:val="es-ES"/>
        </w:rPr>
        <w:t xml:space="preserve"> Madrid</w:t>
      </w:r>
    </w:p>
    <w:p w:rsidR="00320A2D" w:rsidRPr="004602F0" w:rsidRDefault="0046398F" w:rsidP="00320A2D">
      <w:pPr>
        <w:pStyle w:val="Sinespaciado"/>
        <w:rPr>
          <w:color w:val="4F81BD"/>
          <w:lang w:val="es-ES"/>
        </w:rPr>
      </w:pPr>
      <w:r>
        <w:rPr>
          <w:color w:val="4F81BD"/>
          <w:lang w:val="es-ES"/>
        </w:rPr>
        <w:t>Fecha:</w:t>
      </w:r>
    </w:p>
    <w:p w:rsidR="00320A2D" w:rsidRPr="00200E7D" w:rsidRDefault="00320A2D" w:rsidP="00320A2D">
      <w:pPr>
        <w:pStyle w:val="Ttulo1"/>
        <w:jc w:val="center"/>
        <w:rPr>
          <w:rFonts w:cs="Arial"/>
          <w:lang w:val="es-ES"/>
        </w:rPr>
      </w:pPr>
      <w:r w:rsidRPr="00200E7D">
        <w:rPr>
          <w:lang w:val="es-ES"/>
        </w:rPr>
        <w:t>Resumen</w:t>
      </w:r>
    </w:p>
    <w:p w:rsidR="00A7404D" w:rsidRPr="004A489F" w:rsidRDefault="00320A2D" w:rsidP="00320A2D">
      <w:pPr>
        <w:spacing w:before="100" w:beforeAutospacing="1" w:after="100" w:afterAutospacing="1"/>
        <w:rPr>
          <w:rFonts w:cs="Arial"/>
          <w:b/>
          <w:lang w:val="es-ES"/>
        </w:rPr>
      </w:pPr>
      <w:r w:rsidRPr="00C80193">
        <w:rPr>
          <w:rFonts w:cs="Arial"/>
          <w:lang w:val="es-ES"/>
        </w:rPr>
        <w:t>En</w:t>
      </w:r>
      <w:r w:rsidR="00D45D34">
        <w:rPr>
          <w:rFonts w:cs="Arial"/>
          <w:lang w:val="es-ES"/>
        </w:rPr>
        <w:t xml:space="preserve"> la situación actual la gestión monetaria y de productos de las máquinas </w:t>
      </w:r>
      <w:r w:rsidR="00D45D34" w:rsidRPr="006C3DD2">
        <w:rPr>
          <w:rFonts w:cs="Arial"/>
          <w:i/>
          <w:lang w:val="es-ES"/>
        </w:rPr>
        <w:t>vending</w:t>
      </w:r>
      <w:r w:rsidR="00D45D34">
        <w:rPr>
          <w:rFonts w:cs="Arial"/>
          <w:lang w:val="es-ES"/>
        </w:rPr>
        <w:t xml:space="preserve"> se realizan de manera manual </w:t>
      </w:r>
      <w:r w:rsidR="00A7404D">
        <w:rPr>
          <w:rFonts w:cs="Arial"/>
          <w:lang w:val="es-ES"/>
        </w:rPr>
        <w:t>y sin ningún tipo de control autónomo. Se ha desarrollado una aplicación que permite conocer la distribución de las máquinas, su stock de productos, el estado actual de los recursos monetarios, la gestión del personal y su gestión de manera automatizada</w:t>
      </w:r>
    </w:p>
    <w:p w:rsidR="00320A2D" w:rsidRPr="00150A74" w:rsidRDefault="00320A2D" w:rsidP="0046398F">
      <w:pPr>
        <w:pStyle w:val="NormalWeb"/>
        <w:ind w:firstLine="708"/>
        <w:rPr>
          <w:b/>
          <w:bCs/>
          <w:sz w:val="36"/>
          <w:szCs w:val="36"/>
          <w:lang w:val="es-ES"/>
        </w:rPr>
      </w:pPr>
      <w:r w:rsidRPr="00C80193">
        <w:rPr>
          <w:rFonts w:ascii="Arial" w:hAnsi="Arial" w:cs="Arial"/>
          <w:b/>
          <w:lang w:val="es-ES"/>
        </w:rPr>
        <w:t xml:space="preserve">Palabras Clave: </w:t>
      </w:r>
      <w:r w:rsidR="00A7404D">
        <w:rPr>
          <w:rFonts w:ascii="Arial" w:hAnsi="Arial" w:cs="Arial"/>
          <w:lang w:val="es-ES"/>
        </w:rPr>
        <w:t>Vending, ventas, automatización, stock.</w:t>
      </w:r>
    </w:p>
    <w:p w:rsidR="00320A2D" w:rsidRPr="00042EBE" w:rsidRDefault="00320A2D" w:rsidP="00320A2D">
      <w:pPr>
        <w:pStyle w:val="Ttulo1"/>
        <w:jc w:val="center"/>
        <w:rPr>
          <w:rFonts w:cs="Arial"/>
          <w:b w:val="0"/>
          <w:bCs w:val="0"/>
          <w:sz w:val="28"/>
          <w:szCs w:val="28"/>
        </w:rPr>
      </w:pPr>
      <w:r w:rsidRPr="00042EBE">
        <w:t>Abstract</w:t>
      </w:r>
    </w:p>
    <w:p w:rsidR="00A7404D" w:rsidRPr="00042EBE" w:rsidRDefault="00A7404D" w:rsidP="00A7404D">
      <w:pPr>
        <w:spacing w:before="100" w:beforeAutospacing="1" w:after="100" w:afterAutospacing="1"/>
        <w:rPr>
          <w:rFonts w:cs="Arial"/>
          <w:lang w:val="en-US"/>
        </w:rPr>
      </w:pPr>
      <w:r w:rsidRPr="00042EBE">
        <w:rPr>
          <w:rFonts w:cs="Arial"/>
          <w:lang w:val="en-US"/>
        </w:rPr>
        <w:t xml:space="preserve">In the current situation, the monetary and product management of vending machine are done by manually form and without any type of control. </w:t>
      </w:r>
    </w:p>
    <w:p w:rsidR="00320A2D" w:rsidRPr="00042EBE" w:rsidRDefault="00A7404D" w:rsidP="00320A2D">
      <w:pPr>
        <w:spacing w:before="100" w:beforeAutospacing="1" w:after="100" w:afterAutospacing="1"/>
        <w:rPr>
          <w:rFonts w:cs="Arial"/>
          <w:b/>
          <w:lang w:val="en-US"/>
        </w:rPr>
      </w:pPr>
      <w:r w:rsidRPr="00042EBE">
        <w:rPr>
          <w:rFonts w:cs="Arial"/>
          <w:lang w:val="en-US"/>
        </w:rPr>
        <w:t xml:space="preserve">A web application has been </w:t>
      </w:r>
      <w:r w:rsidR="00042EBE" w:rsidRPr="00042EBE">
        <w:rPr>
          <w:rFonts w:cs="Arial"/>
          <w:lang w:val="en-US"/>
        </w:rPr>
        <w:t>developed</w:t>
      </w:r>
      <w:r w:rsidRPr="00042EBE">
        <w:rPr>
          <w:rFonts w:cs="Arial"/>
          <w:lang w:val="en-US"/>
        </w:rPr>
        <w:t xml:space="preserve"> that can con</w:t>
      </w:r>
      <w:r w:rsidR="007611A8" w:rsidRPr="00042EBE">
        <w:rPr>
          <w:rFonts w:cs="Arial"/>
          <w:lang w:val="en-US"/>
        </w:rPr>
        <w:t xml:space="preserve">trol all machine </w:t>
      </w:r>
      <w:r w:rsidR="00042EBE" w:rsidRPr="00042EBE">
        <w:rPr>
          <w:rFonts w:cs="Arial"/>
          <w:lang w:val="en-US"/>
        </w:rPr>
        <w:t>information</w:t>
      </w:r>
      <w:r w:rsidR="007611A8" w:rsidRPr="00042EBE">
        <w:rPr>
          <w:rFonts w:cs="Arial"/>
          <w:lang w:val="en-US"/>
        </w:rPr>
        <w:t xml:space="preserve"> that allow to know the machines distribution, their products stock, the current state of the monetary resources and finally, the management of the workers.</w:t>
      </w:r>
    </w:p>
    <w:p w:rsidR="00320A2D" w:rsidRPr="00042EBE" w:rsidRDefault="00320A2D" w:rsidP="00320A2D">
      <w:pPr>
        <w:ind w:firstLine="708"/>
        <w:rPr>
          <w:rFonts w:cs="Arial"/>
          <w:b/>
          <w:lang w:val="en-US"/>
        </w:rPr>
      </w:pPr>
      <w:r w:rsidRPr="00042EBE">
        <w:rPr>
          <w:rFonts w:cs="Arial"/>
          <w:b/>
          <w:lang w:val="en-US"/>
        </w:rPr>
        <w:t xml:space="preserve">Keywords: </w:t>
      </w:r>
      <w:r w:rsidR="007611A8" w:rsidRPr="00042EBE">
        <w:rPr>
          <w:rFonts w:cs="Arial"/>
          <w:lang w:val="en-US"/>
        </w:rPr>
        <w:t>Vending, sales, automation, stock</w:t>
      </w:r>
    </w:p>
    <w:p w:rsidR="00320A2D" w:rsidRPr="00042EBE" w:rsidRDefault="00320A2D" w:rsidP="0046398F">
      <w:pPr>
        <w:rPr>
          <w:lang w:val="en-US"/>
        </w:rPr>
      </w:pPr>
    </w:p>
    <w:p w:rsidR="0046398F" w:rsidRPr="00042EBE" w:rsidRDefault="0046398F" w:rsidP="0046398F">
      <w:pPr>
        <w:rPr>
          <w:lang w:val="en-US"/>
        </w:rPr>
      </w:pPr>
    </w:p>
    <w:p w:rsidR="0046398F" w:rsidRPr="00042EBE" w:rsidRDefault="0046398F" w:rsidP="0046398F">
      <w:pPr>
        <w:rPr>
          <w:lang w:val="en-US"/>
        </w:rPr>
      </w:pPr>
    </w:p>
    <w:p w:rsidR="0046398F" w:rsidRPr="00042EBE" w:rsidRDefault="0046398F" w:rsidP="0046398F">
      <w:pPr>
        <w:rPr>
          <w:lang w:val="en-US"/>
        </w:rPr>
      </w:pPr>
    </w:p>
    <w:p w:rsidR="0046398F" w:rsidRPr="00042EBE" w:rsidRDefault="0046398F" w:rsidP="0046398F">
      <w:pPr>
        <w:pStyle w:val="Ttulo2"/>
        <w:rPr>
          <w:lang w:val="en-US"/>
        </w:rPr>
      </w:pPr>
    </w:p>
    <w:p w:rsidR="0046398F" w:rsidRPr="00042EBE" w:rsidRDefault="0046398F" w:rsidP="0046398F">
      <w:pPr>
        <w:rPr>
          <w:lang w:val="en-US"/>
        </w:rPr>
      </w:pPr>
    </w:p>
    <w:p w:rsidR="0046398F" w:rsidRPr="00042EBE" w:rsidRDefault="0046398F" w:rsidP="0046398F">
      <w:pPr>
        <w:rPr>
          <w:lang w:val="en-US"/>
        </w:rPr>
      </w:pPr>
    </w:p>
    <w:p w:rsidR="0046398F" w:rsidRPr="00042EBE" w:rsidRDefault="0046398F" w:rsidP="0046398F">
      <w:pPr>
        <w:rPr>
          <w:lang w:val="en-US"/>
        </w:rPr>
      </w:pPr>
    </w:p>
    <w:p w:rsidR="00B91F24" w:rsidRPr="00042EBE" w:rsidRDefault="00E90729" w:rsidP="00B91F24">
      <w:pPr>
        <w:rPr>
          <w:sz w:val="36"/>
          <w:szCs w:val="36"/>
          <w:lang w:val="en-US"/>
        </w:rPr>
      </w:pPr>
      <w:r w:rsidRPr="00CB13B1">
        <w:rPr>
          <w:b/>
          <w:color w:val="000000" w:themeColor="text1"/>
          <w:sz w:val="36"/>
          <w:szCs w:val="36"/>
          <w:lang w:val="en-US"/>
        </w:rPr>
        <w:lastRenderedPageBreak/>
        <w:t>1</w:t>
      </w:r>
      <w:r>
        <w:rPr>
          <w:color w:val="000000" w:themeColor="text1"/>
          <w:sz w:val="36"/>
          <w:szCs w:val="36"/>
          <w:lang w:val="en-US"/>
        </w:rPr>
        <w:t>.</w:t>
      </w:r>
      <w:r w:rsidR="00B91F24" w:rsidRPr="00042EBE">
        <w:rPr>
          <w:b/>
          <w:color w:val="000000" w:themeColor="text1"/>
          <w:sz w:val="36"/>
          <w:szCs w:val="36"/>
          <w:lang w:val="en-US"/>
        </w:rPr>
        <w:t>Objetivo</w:t>
      </w:r>
    </w:p>
    <w:p w:rsidR="00845C86" w:rsidRDefault="00B91F24" w:rsidP="00B91F24">
      <w:r w:rsidRPr="00B91F24">
        <w:t xml:space="preserve">El objetivo </w:t>
      </w:r>
      <w:r>
        <w:t xml:space="preserve">del presente </w:t>
      </w:r>
      <w:r w:rsidR="00042EBE">
        <w:t xml:space="preserve">trabajo </w:t>
      </w:r>
      <w:r>
        <w:t xml:space="preserve">es analizar </w:t>
      </w:r>
      <w:r w:rsidR="00042EBE">
        <w:t>los distintos procesos</w:t>
      </w:r>
      <w:r>
        <w:t xml:space="preserve"> que conforman las operaciones referentes a sistema de gestión y mantenimiento de máquinas de tipo </w:t>
      </w:r>
      <w:r w:rsidRPr="006C3DD2">
        <w:rPr>
          <w:i/>
        </w:rPr>
        <w:t>vending</w:t>
      </w:r>
      <w:r w:rsidR="006C3DD2">
        <w:rPr>
          <w:rStyle w:val="Refdenotaalpie"/>
        </w:rPr>
        <w:footnoteReference w:id="2"/>
      </w:r>
      <w:r>
        <w:t xml:space="preserve">. </w:t>
      </w:r>
    </w:p>
    <w:p w:rsidR="00845C86" w:rsidRDefault="00B91F24" w:rsidP="00B91F24">
      <w:r>
        <w:t xml:space="preserve">Para ello se desarrollará </w:t>
      </w:r>
      <w:r w:rsidRPr="00B91F24">
        <w:t xml:space="preserve">una aplicación web que </w:t>
      </w:r>
      <w:r>
        <w:t xml:space="preserve">administre y gestione </w:t>
      </w:r>
      <w:r w:rsidR="00FC6A58">
        <w:t>éstas</w:t>
      </w:r>
      <w:ins w:id="0" w:author="charl" w:date="2018-05-10T19:09:00Z">
        <w:r w:rsidR="0073325A">
          <w:t xml:space="preserve"> </w:t>
        </w:r>
      </w:ins>
      <w:r w:rsidR="00042EBE">
        <w:t>con el fin de mantener</w:t>
      </w:r>
      <w:r>
        <w:t xml:space="preserve"> toda la información disponible de manera ordenada y automatizada</w:t>
      </w:r>
      <w:r w:rsidR="00FC6A58">
        <w:t>, y</w:t>
      </w:r>
      <w:r>
        <w:t xml:space="preserve"> con la inclusión de servicios de alertas automáticas que informen al usuario.</w:t>
      </w:r>
      <w:r w:rsidR="0073325A">
        <w:t xml:space="preserve"> Dado que no existe ningún software que realice de manera conjunta la gestión de usuarios y la de las máquinas vending, se </w:t>
      </w:r>
      <w:r w:rsidR="00753C64">
        <w:t>ve</w:t>
      </w:r>
      <w:r w:rsidR="0073325A">
        <w:t xml:space="preserve"> la necesidad de desarrollar un nuevo software que admini</w:t>
      </w:r>
      <w:r w:rsidR="00D42A4C">
        <w:t xml:space="preserve">stre éstos de manera eficiente, accesible y de licencia </w:t>
      </w:r>
      <w:r w:rsidR="00D42A4C" w:rsidRPr="00D42A4C">
        <w:rPr>
          <w:i/>
        </w:rPr>
        <w:t>open source</w:t>
      </w:r>
      <w:r w:rsidR="0073325A">
        <w:t>.</w:t>
      </w:r>
    </w:p>
    <w:p w:rsidR="005E2F31" w:rsidRDefault="00845C86" w:rsidP="00B91F24">
      <w:r w:rsidRPr="00845C86">
        <w:t xml:space="preserve">Para que </w:t>
      </w:r>
      <w:r w:rsidR="005E2F31">
        <w:t xml:space="preserve">la funcionalidad de la aplicación fuera completa </w:t>
      </w:r>
      <w:r w:rsidR="00FC6A58">
        <w:t>es</w:t>
      </w:r>
      <w:r w:rsidR="005E2F31">
        <w:t xml:space="preserve"> necesario adaptar las máquinas existentes para que </w:t>
      </w:r>
      <w:r w:rsidR="00FC6A58">
        <w:t>sean</w:t>
      </w:r>
      <w:r w:rsidR="005E2F31">
        <w:t xml:space="preserve"> compatibles con </w:t>
      </w:r>
      <w:r w:rsidR="00FC6A58">
        <w:t>la</w:t>
      </w:r>
      <w:r w:rsidR="005E2F31">
        <w:t xml:space="preserve"> herramienta. Es decir, </w:t>
      </w:r>
      <w:r w:rsidR="00D42A4C">
        <w:t>habría que</w:t>
      </w:r>
      <w:r w:rsidR="005E2F31">
        <w:t xml:space="preserve"> desarrollar un firmware que </w:t>
      </w:r>
      <w:r w:rsidR="006773E6">
        <w:t>controlase</w:t>
      </w:r>
      <w:r w:rsidR="005E2F31">
        <w:t xml:space="preserve"> los eventos de cada máquina y que </w:t>
      </w:r>
      <w:r w:rsidR="006773E6">
        <w:t>tuviera una</w:t>
      </w:r>
      <w:r w:rsidR="005E2F31">
        <w:t xml:space="preserve"> conexión telemática con la base de datos que </w:t>
      </w:r>
      <w:r w:rsidR="00FC6A58">
        <w:t>utiliza</w:t>
      </w:r>
      <w:r w:rsidR="005E2F31">
        <w:t xml:space="preserve"> la aplicación.</w:t>
      </w:r>
      <w:r w:rsidR="00101C1E">
        <w:t xml:space="preserve"> Dada la complejidad y la dificultad de acceso a información restringida desde fuera del entorno de desarrollo de estas máquinas, la idea será crear una api web</w:t>
      </w:r>
      <w:r w:rsidR="00C747C4">
        <w:t>, la cual podrán implementar los fabricantes para completar el funcionamiento de la aplicación.</w:t>
      </w:r>
    </w:p>
    <w:p w:rsidR="00101C1E" w:rsidRDefault="0073325A" w:rsidP="00B91F24">
      <w:r>
        <w:t xml:space="preserve">Debido a la gran diversidad de hardware y posibles combinaciones de software que controlan y gestionan este tipo de máquinas, y dado que el fundamento de esta aplicación es crear un software libre y genérico, no será objeto de este proyecto el desarrollo </w:t>
      </w:r>
      <w:r w:rsidR="00101C1E">
        <w:t xml:space="preserve">centralizado sobre ninguna máquina del mercado. </w:t>
      </w:r>
    </w:p>
    <w:p w:rsidR="00B91F24" w:rsidRPr="00B91F24" w:rsidRDefault="00E90729" w:rsidP="00B91F24">
      <w:pPr>
        <w:rPr>
          <w:sz w:val="36"/>
          <w:szCs w:val="36"/>
        </w:rPr>
      </w:pPr>
      <w:r w:rsidRPr="00CB13B1">
        <w:rPr>
          <w:b/>
          <w:sz w:val="36"/>
          <w:szCs w:val="36"/>
        </w:rPr>
        <w:t>2</w:t>
      </w:r>
      <w:r>
        <w:rPr>
          <w:sz w:val="36"/>
          <w:szCs w:val="36"/>
        </w:rPr>
        <w:t xml:space="preserve">. </w:t>
      </w:r>
      <w:r w:rsidR="00B91F24" w:rsidRPr="00B91F24">
        <w:rPr>
          <w:b/>
          <w:sz w:val="36"/>
          <w:szCs w:val="36"/>
        </w:rPr>
        <w:t>Motivación</w:t>
      </w:r>
    </w:p>
    <w:p w:rsidR="00DF670C" w:rsidRDefault="00B91F24" w:rsidP="00B91F24">
      <w:r w:rsidRPr="00B91F24">
        <w:t xml:space="preserve">En una </w:t>
      </w:r>
      <w:r w:rsidR="00FC6A58">
        <w:t>organización</w:t>
      </w:r>
      <w:r w:rsidR="00DF670C">
        <w:t xml:space="preserve"> es necesario minimizar costes</w:t>
      </w:r>
      <w:r w:rsidR="00FC6A58">
        <w:t xml:space="preserve">, al igual que </w:t>
      </w:r>
      <w:r w:rsidR="00DF670C">
        <w:t>huella</w:t>
      </w:r>
      <w:r w:rsidR="00FC6A58">
        <w:t xml:space="preserve"> digital</w:t>
      </w:r>
      <w:r w:rsidR="005E2F31">
        <w:rPr>
          <w:rStyle w:val="Refdenotaalpie"/>
        </w:rPr>
        <w:footnoteReference w:id="3"/>
      </w:r>
      <w:r w:rsidR="006773E6">
        <w:t xml:space="preserve"> </w:t>
      </w:r>
      <w:r w:rsidR="00DF670C">
        <w:t xml:space="preserve">generada al realizar cualquier gestión. </w:t>
      </w:r>
    </w:p>
    <w:p w:rsidR="00DF670C" w:rsidRDefault="00DF670C" w:rsidP="00B91F24">
      <w:r>
        <w:t>El desarrollo de una aplicación permitirá, a través de cualquier dispositivo Smartphone o pc, conectarse, gestionar y consultar en el acto, la situación actual de d</w:t>
      </w:r>
      <w:r w:rsidR="00B91F24" w:rsidRPr="00B91F24">
        <w:t>el stock de los productos,</w:t>
      </w:r>
      <w:r>
        <w:t xml:space="preserve"> el nivel de monedas, ubicación, estadísticas y demás. </w:t>
      </w:r>
    </w:p>
    <w:p w:rsidR="00DF670C" w:rsidRDefault="00DF670C" w:rsidP="00B91F24">
      <w:r>
        <w:t xml:space="preserve">Al basarse la aplicación en las nuevas tecnologías, </w:t>
      </w:r>
      <w:r w:rsidR="006773E6">
        <w:t xml:space="preserve"> se </w:t>
      </w:r>
      <w:r>
        <w:t xml:space="preserve">permitirá </w:t>
      </w:r>
      <w:r w:rsidR="006773E6">
        <w:t xml:space="preserve">que se desarrolle de manera continuada y que esta sea cien por cien compatible con el software actual, </w:t>
      </w:r>
      <w:r w:rsidR="005A2FF7">
        <w:t xml:space="preserve"> </w:t>
      </w:r>
      <w:r w:rsidR="006773E6">
        <w:t>gracias a que el desarrollo estará</w:t>
      </w:r>
      <w:r w:rsidR="005A2FF7">
        <w:t xml:space="preserve"> basado en metodologías ágiles </w:t>
      </w:r>
      <w:r w:rsidR="006773E6">
        <w:t>y tendrá</w:t>
      </w:r>
      <w:r w:rsidR="005A2FF7">
        <w:t xml:space="preserve"> una arquitectura flexible.</w:t>
      </w:r>
    </w:p>
    <w:p w:rsidR="004C6F98" w:rsidRDefault="002A76AE" w:rsidP="00753C64">
      <w:pPr>
        <w:rPr>
          <w:b/>
          <w:sz w:val="36"/>
          <w:szCs w:val="36"/>
        </w:rPr>
      </w:pPr>
      <w:r>
        <w:rPr>
          <w:b/>
          <w:sz w:val="36"/>
          <w:szCs w:val="36"/>
        </w:rPr>
        <w:lastRenderedPageBreak/>
        <w:t xml:space="preserve"> </w:t>
      </w:r>
      <w:r w:rsidR="006C3BF5">
        <w:rPr>
          <w:b/>
          <w:sz w:val="36"/>
          <w:szCs w:val="36"/>
        </w:rPr>
        <w:t xml:space="preserve">3.1 </w:t>
      </w:r>
      <w:r w:rsidR="004C6F98" w:rsidRPr="004C6F98">
        <w:rPr>
          <w:b/>
          <w:sz w:val="36"/>
          <w:szCs w:val="36"/>
        </w:rPr>
        <w:t>INTRODUCCIÓN</w:t>
      </w:r>
    </w:p>
    <w:p w:rsidR="00DB294C" w:rsidRDefault="0052262C" w:rsidP="00B91F24">
      <w:r>
        <w:t xml:space="preserve">Hoy en día prima la eficiencia de cualquier sistema de gestión optimizando los beneficios económicos y sociales y minimizando el coste. </w:t>
      </w:r>
    </w:p>
    <w:p w:rsidR="0052262C" w:rsidRDefault="0052262C" w:rsidP="00B91F24">
      <w:r>
        <w:t>Las grandes y pequeñas organizaciones no tienen un sistema centralizado de gestión telemática de las máquinas que poseen, de modo que no están utilizando toda la capacidad de gestión que proporciona la tecnología actual.</w:t>
      </w:r>
    </w:p>
    <w:p w:rsidR="0052262C" w:rsidRDefault="0052262C" w:rsidP="00B91F24">
      <w:r>
        <w:t xml:space="preserve">Todo beneficio que se pueda generar siempre es conveniente, de manera que al disponer de la información necesaria, una </w:t>
      </w:r>
      <w:r w:rsidR="00042EBE">
        <w:t xml:space="preserve">empresa </w:t>
      </w:r>
      <w:r>
        <w:t>puede decidir las rutas más favorables, obtener datos sobre la viabilidad de una máquina, y en general, cualquier dato que se desee para alcanzar los objetivos de eficiencia.</w:t>
      </w:r>
    </w:p>
    <w:p w:rsidR="0052262C" w:rsidRDefault="0052262C" w:rsidP="00B91F24">
      <w:r>
        <w:t xml:space="preserve">Estamos por lo tanto, ante una oportunidad de negocio que no solo beneficie a la </w:t>
      </w:r>
      <w:r w:rsidR="00042EBE">
        <w:t xml:space="preserve">institución </w:t>
      </w:r>
      <w:r>
        <w:t>de manera económica, sino que también brindará otros beneficios como la reducción de la huella ecológica, entre otros.</w:t>
      </w:r>
    </w:p>
    <w:p w:rsidR="0052262C" w:rsidRDefault="0052262C" w:rsidP="00B91F24">
      <w:r>
        <w:t>Para conseguir estos objetivos</w:t>
      </w:r>
      <w:r w:rsidR="005A2FF7">
        <w:t xml:space="preserve"> es necesari</w:t>
      </w:r>
      <w:r w:rsidR="006448DE">
        <w:t>a</w:t>
      </w:r>
      <w:r>
        <w:t xml:space="preserve"> la realización de una aplicación q</w:t>
      </w:r>
      <w:r w:rsidR="00E40186">
        <w:t>ue contenga las siguientes</w:t>
      </w:r>
      <w:r w:rsidR="00354A74">
        <w:t xml:space="preserve"> funcionalidades</w:t>
      </w:r>
      <w:r w:rsidR="00E40186">
        <w:t>:</w:t>
      </w:r>
    </w:p>
    <w:p w:rsidR="00845C86" w:rsidRDefault="00E40186">
      <w:pPr>
        <w:pStyle w:val="Prrafodelista"/>
        <w:numPr>
          <w:ilvl w:val="0"/>
          <w:numId w:val="2"/>
        </w:numPr>
      </w:pPr>
      <w:r>
        <w:t xml:space="preserve">Gestión de las máquinas que </w:t>
      </w:r>
      <w:r w:rsidR="00BF39C2">
        <w:t>permitan: localización</w:t>
      </w:r>
      <w:r>
        <w:t>, modelo, marca, productos incluidos, monedas de las que dispone, administrador/usuario de dicha máquina.</w:t>
      </w:r>
    </w:p>
    <w:p w:rsidR="00845C86" w:rsidRDefault="00E40186">
      <w:pPr>
        <w:pStyle w:val="Prrafodelista"/>
        <w:numPr>
          <w:ilvl w:val="0"/>
          <w:numId w:val="2"/>
        </w:numPr>
      </w:pPr>
      <w:r>
        <w:t>Gestión de los usuarios</w:t>
      </w:r>
      <w:r w:rsidR="00354A74">
        <w:t>:</w:t>
      </w:r>
      <w:r>
        <w:t xml:space="preserve"> datos de usuario, email y máquinas que administra.</w:t>
      </w:r>
    </w:p>
    <w:p w:rsidR="00845C86" w:rsidRDefault="00E40186">
      <w:pPr>
        <w:pStyle w:val="Prrafodelista"/>
        <w:numPr>
          <w:ilvl w:val="0"/>
          <w:numId w:val="2"/>
        </w:numPr>
      </w:pPr>
      <w:r>
        <w:t>Gestión de la economía de la máquina.</w:t>
      </w:r>
    </w:p>
    <w:p w:rsidR="00845C86" w:rsidRDefault="00E40186">
      <w:pPr>
        <w:pStyle w:val="Prrafodelista"/>
        <w:numPr>
          <w:ilvl w:val="0"/>
          <w:numId w:val="2"/>
        </w:numPr>
      </w:pPr>
      <w:r>
        <w:t>Mensajería entre los usuarios de la plataforma</w:t>
      </w:r>
    </w:p>
    <w:p w:rsidR="00845C86" w:rsidRDefault="00E40186">
      <w:pPr>
        <w:pStyle w:val="Prrafodelista"/>
        <w:numPr>
          <w:ilvl w:val="0"/>
          <w:numId w:val="2"/>
        </w:numPr>
      </w:pPr>
      <w:r>
        <w:t>Estadística de ventas de cada máquina y producto.</w:t>
      </w:r>
    </w:p>
    <w:p w:rsidR="00E40186" w:rsidRDefault="00354A74" w:rsidP="00B91F24">
      <w:r>
        <w:t>Este trabajo</w:t>
      </w:r>
      <w:ins w:id="1" w:author="charl" w:date="2018-05-10T19:00:00Z">
        <w:r w:rsidR="002A76AE">
          <w:t xml:space="preserve"> </w:t>
        </w:r>
      </w:ins>
      <w:r>
        <w:t xml:space="preserve">estudiará el </w:t>
      </w:r>
      <w:r w:rsidR="00E40186">
        <w:t xml:space="preserve">valor añadido </w:t>
      </w:r>
      <w:r>
        <w:t xml:space="preserve">que supone la utilización de las nuevas tecnologías en </w:t>
      </w:r>
      <w:r w:rsidR="00E40186">
        <w:t>la gestión de máquinas</w:t>
      </w:r>
      <w:r>
        <w:t xml:space="preserve"> vending,</w:t>
      </w:r>
      <w:r w:rsidR="00E40186">
        <w:t xml:space="preserve"> permitiendo a su vez un ahorro significativo </w:t>
      </w:r>
      <w:r>
        <w:t>de costes</w:t>
      </w:r>
      <w:r w:rsidR="002A76AE">
        <w:t xml:space="preserve"> </w:t>
      </w:r>
      <w:r w:rsidR="00E40186">
        <w:t xml:space="preserve">y </w:t>
      </w:r>
      <w:r>
        <w:t>optimización en lo relativo al tiempo necesario para su gestión.</w:t>
      </w:r>
    </w:p>
    <w:p w:rsidR="000F41DD" w:rsidRDefault="00955645" w:rsidP="000F41DD">
      <w:r>
        <w:t>El presente trabajo se dividirá en distintos capítulos:</w:t>
      </w:r>
    </w:p>
    <w:p w:rsidR="00075DD3" w:rsidRDefault="00075DD3" w:rsidP="0037538C">
      <w:pPr>
        <w:pStyle w:val="Prrafodelista"/>
        <w:numPr>
          <w:ilvl w:val="0"/>
          <w:numId w:val="10"/>
        </w:numPr>
        <w:rPr>
          <w:ins w:id="2" w:author="charl" w:date="2018-05-10T19:01:00Z"/>
        </w:rPr>
      </w:pPr>
      <w:r>
        <w:t>El capítulo 2 versará sobre la situación actual de las máquinas vending, de la arquitectura y los patrones que se utilizarán para el desarrollo de una aplicación que mejore la situación actual y de la metodología que se seguirá para que esta sea un éxito.</w:t>
      </w:r>
    </w:p>
    <w:p w:rsidR="002A76AE" w:rsidRDefault="002A76AE" w:rsidP="002A76AE">
      <w:pPr>
        <w:pStyle w:val="Prrafodelista"/>
      </w:pPr>
    </w:p>
    <w:p w:rsidR="000F41DD" w:rsidRDefault="00075DD3" w:rsidP="000F41DD">
      <w:pPr>
        <w:pStyle w:val="Prrafodelista"/>
        <w:numPr>
          <w:ilvl w:val="0"/>
          <w:numId w:val="10"/>
        </w:numPr>
      </w:pPr>
      <w:r>
        <w:lastRenderedPageBreak/>
        <w:t xml:space="preserve">En el capítulo 3 se hablará sobre los distintos requisitos funcionales y no funcionales que describen la funcionalidad del proyecto, de los distintos casos de uso de la aplicación, de las herramientas que se van a utilizar para desarrollar la aplicación </w:t>
      </w:r>
      <w:r w:rsidR="0037538C">
        <w:t>y de los roles que se asignarán siguiendo la meto</w:t>
      </w:r>
      <w:r w:rsidR="000F41DD">
        <w:t>do</w:t>
      </w:r>
      <w:r w:rsidR="0037538C">
        <w:t>lo</w:t>
      </w:r>
      <w:r w:rsidR="00987756">
        <w:t>g</w:t>
      </w:r>
      <w:r w:rsidR="0037538C">
        <w:t>ía asignada.</w:t>
      </w:r>
    </w:p>
    <w:p w:rsidR="0037538C" w:rsidRDefault="0037538C" w:rsidP="000F41DD">
      <w:pPr>
        <w:pStyle w:val="Prrafodelista"/>
        <w:numPr>
          <w:ilvl w:val="0"/>
          <w:numId w:val="10"/>
        </w:numPr>
      </w:pPr>
      <w:r>
        <w:t>En el capítulo 4 se tratará todo aquello relacionado con la descripción de alto nivel del trabajo, en que se describirán, incluyendo imágenes, todos los apartados funcionales de la aplicación.</w:t>
      </w:r>
    </w:p>
    <w:p w:rsidR="0037538C" w:rsidRDefault="0037538C" w:rsidP="0037538C">
      <w:pPr>
        <w:pStyle w:val="Prrafodelista"/>
        <w:numPr>
          <w:ilvl w:val="0"/>
          <w:numId w:val="10"/>
        </w:numPr>
      </w:pPr>
      <w:r>
        <w:t>En el capítulo 5 se realizará una descripción de bajo nivel de toda la estructura de la aplicación, realizándose una explicación sobre su funcionamiento.</w:t>
      </w:r>
    </w:p>
    <w:p w:rsidR="000F41DD" w:rsidRPr="000F41DD" w:rsidRDefault="0037538C" w:rsidP="000F41DD">
      <w:pPr>
        <w:pStyle w:val="Prrafodelista"/>
        <w:numPr>
          <w:ilvl w:val="0"/>
          <w:numId w:val="10"/>
        </w:numPr>
        <w:rPr>
          <w:b/>
          <w:sz w:val="36"/>
          <w:szCs w:val="36"/>
        </w:rPr>
      </w:pPr>
      <w:r>
        <w:t>En el capítulo 6 se comprobará la validez y viabilidad del proyecto que se ha desarrollado.</w:t>
      </w:r>
    </w:p>
    <w:p w:rsidR="00564772" w:rsidRPr="00DA5535" w:rsidRDefault="0037538C" w:rsidP="00564772">
      <w:pPr>
        <w:pStyle w:val="Prrafodelista"/>
        <w:numPr>
          <w:ilvl w:val="0"/>
          <w:numId w:val="10"/>
        </w:numPr>
        <w:rPr>
          <w:b/>
          <w:sz w:val="36"/>
          <w:szCs w:val="36"/>
        </w:rPr>
      </w:pPr>
      <w:r>
        <w:t>En el capítulo 7 se comentarán las conclusiones sobre el proyecto y se propondrán líneas de futuro con la propuesta de nuevas funcionalidades.</w:t>
      </w:r>
    </w:p>
    <w:p w:rsidR="005D53FE" w:rsidRDefault="006C3BF5" w:rsidP="00B91F24">
      <w:pPr>
        <w:rPr>
          <w:b/>
          <w:sz w:val="36"/>
          <w:szCs w:val="36"/>
        </w:rPr>
      </w:pPr>
      <w:r>
        <w:rPr>
          <w:b/>
          <w:sz w:val="36"/>
          <w:szCs w:val="36"/>
        </w:rPr>
        <w:t xml:space="preserve">3.2 </w:t>
      </w:r>
      <w:r w:rsidR="00DB294C">
        <w:rPr>
          <w:b/>
          <w:sz w:val="36"/>
          <w:szCs w:val="36"/>
        </w:rPr>
        <w:t>CONTEXTO Y ESTUDIO PRELIMINAR</w:t>
      </w:r>
    </w:p>
    <w:p w:rsidR="006C3DD2" w:rsidRDefault="0072417D" w:rsidP="00B91F24">
      <w:pPr>
        <w:rPr>
          <w:color w:val="000000" w:themeColor="text1"/>
        </w:rPr>
      </w:pPr>
      <w:r w:rsidRPr="0072417D">
        <w:rPr>
          <w:color w:val="000000" w:themeColor="text1"/>
        </w:rPr>
        <w:t>En este capítulo se hablará de la historia y evolución de las máquinas vending, de los patrones de diseño utilizados, de la arquitectura que utiliza la aplicación, la metodología aplicada durante el diseño y el desarrollo del trabajo y de los requisitos funcionales y no funcionales que definen la aplicación. Además también se definirán los casos de uso según los distintos roles así como las herramientas que se necesitan y se han utilizado para su implementación.</w:t>
      </w:r>
    </w:p>
    <w:p w:rsidR="002A5EBC" w:rsidRDefault="006C3DD2" w:rsidP="00B91F24">
      <w:pPr>
        <w:rPr>
          <w:b/>
          <w:sz w:val="36"/>
          <w:szCs w:val="36"/>
        </w:rPr>
      </w:pPr>
      <w:r>
        <w:rPr>
          <w:b/>
          <w:sz w:val="36"/>
          <w:szCs w:val="36"/>
        </w:rPr>
        <w:t>3.2.1. MÁQUINAS DE VENTA AUTOMÁTICA</w:t>
      </w:r>
    </w:p>
    <w:p w:rsidR="008D02D4" w:rsidRDefault="008D02D4" w:rsidP="008D02D4">
      <w:r>
        <w:t>Una máquina vending, o también llamada máquina expendedora o de</w:t>
      </w:r>
      <w:r w:rsidR="00BF3C3F">
        <w:t xml:space="preserve"> autoventa</w:t>
      </w:r>
      <w:r w:rsidR="00CB13B1">
        <w:t xml:space="preserve"> (35)</w:t>
      </w:r>
      <w:r>
        <w:t>, tiene su origen en los Estados Unidos y en el Reino Unido a finales del siglo XIX</w:t>
      </w:r>
      <w:r w:rsidR="00753C64">
        <w:t xml:space="preserve"> </w:t>
      </w:r>
      <w:r w:rsidR="00CB13B1">
        <w:rPr>
          <w:noProof/>
          <w:lang w:val="es-ES"/>
        </w:rPr>
        <w:t>(35</w:t>
      </w:r>
      <w:r w:rsidR="00BF3C3F" w:rsidRPr="00BF3C3F">
        <w:rPr>
          <w:noProof/>
          <w:lang w:val="es-ES"/>
        </w:rPr>
        <w:t>)</w:t>
      </w:r>
      <w:r>
        <w:t>. Por aquella época y dependiendo de su ubicación, vendían únicamente un producto</w:t>
      </w:r>
      <w:r w:rsidR="00753C64">
        <w:t xml:space="preserve"> </w:t>
      </w:r>
      <w:r w:rsidR="00B765BC" w:rsidRPr="00B765BC">
        <w:rPr>
          <w:noProof/>
          <w:lang w:val="es-ES"/>
        </w:rPr>
        <w:t>(</w:t>
      </w:r>
      <w:r w:rsidR="00CB13B1">
        <w:rPr>
          <w:noProof/>
          <w:lang w:val="es-ES"/>
        </w:rPr>
        <w:t>26</w:t>
      </w:r>
      <w:r w:rsidR="00B765BC" w:rsidRPr="00B765BC">
        <w:rPr>
          <w:noProof/>
          <w:lang w:val="es-ES"/>
        </w:rPr>
        <w:t>)</w:t>
      </w:r>
    </w:p>
    <w:p w:rsidR="008D02D4" w:rsidRDefault="006E7440" w:rsidP="008D02D4">
      <w:r>
        <w:t xml:space="preserve">Una </w:t>
      </w:r>
      <w:r w:rsidR="008D02D4">
        <w:t>de las primera</w:t>
      </w:r>
      <w:r w:rsidR="006C3DD2">
        <w:t>s máquinas sitas en territorio e</w:t>
      </w:r>
      <w:r w:rsidR="008D02D4">
        <w:t>spañol vendía cerillas</w:t>
      </w:r>
      <w:r w:rsidR="00753C64">
        <w:t xml:space="preserve"> </w:t>
      </w:r>
      <w:r w:rsidR="00B765BC" w:rsidRPr="00B765BC">
        <w:rPr>
          <w:noProof/>
          <w:lang w:val="es-ES"/>
        </w:rPr>
        <w:t>(</w:t>
      </w:r>
      <w:r w:rsidR="00CB13B1">
        <w:rPr>
          <w:noProof/>
          <w:lang w:val="es-ES"/>
        </w:rPr>
        <w:t>35</w:t>
      </w:r>
      <w:r w:rsidR="00B765BC" w:rsidRPr="00B765BC">
        <w:rPr>
          <w:noProof/>
          <w:lang w:val="es-ES"/>
        </w:rPr>
        <w:t>)</w:t>
      </w:r>
      <w:r w:rsidR="008D02D4">
        <w:t>, y desde entonces estas máquinas han tenido una gran evolución</w:t>
      </w:r>
      <w:r w:rsidR="00753C64">
        <w:t xml:space="preserve"> </w:t>
      </w:r>
      <w:r w:rsidR="00773F56" w:rsidRPr="00773F56">
        <w:rPr>
          <w:noProof/>
          <w:lang w:val="es-ES"/>
        </w:rPr>
        <w:t>(</w:t>
      </w:r>
      <w:r w:rsidR="00CB13B1">
        <w:rPr>
          <w:noProof/>
          <w:lang w:val="es-ES"/>
        </w:rPr>
        <w:t>32</w:t>
      </w:r>
      <w:r w:rsidR="00773F56" w:rsidRPr="00773F56">
        <w:rPr>
          <w:noProof/>
          <w:lang w:val="es-ES"/>
        </w:rPr>
        <w:t>)</w:t>
      </w:r>
      <w:r w:rsidR="008D02D4">
        <w:t xml:space="preserve"> hasta lo que son hoy </w:t>
      </w:r>
      <w:r w:rsidR="00CB13B1">
        <w:t>en día, aunque existen noticias</w:t>
      </w:r>
      <w:r w:rsidR="00753C64">
        <w:t xml:space="preserve"> </w:t>
      </w:r>
      <w:r w:rsidR="00B765BC" w:rsidRPr="00B765BC">
        <w:rPr>
          <w:noProof/>
          <w:lang w:val="es-ES"/>
        </w:rPr>
        <w:t>(</w:t>
      </w:r>
      <w:r w:rsidR="00CB13B1">
        <w:rPr>
          <w:noProof/>
          <w:lang w:val="es-ES"/>
        </w:rPr>
        <w:t>31</w:t>
      </w:r>
      <w:r w:rsidR="00B765BC" w:rsidRPr="00B765BC">
        <w:rPr>
          <w:noProof/>
          <w:lang w:val="es-ES"/>
        </w:rPr>
        <w:t>)</w:t>
      </w:r>
      <w:r w:rsidR="00753C64">
        <w:rPr>
          <w:noProof/>
          <w:lang w:val="es-ES"/>
        </w:rPr>
        <w:t xml:space="preserve"> </w:t>
      </w:r>
      <w:r w:rsidR="008D02D4">
        <w:t>de que la primera máquina dispensaba, que no vendía, agua bendita.</w:t>
      </w:r>
    </w:p>
    <w:p w:rsidR="008D02D4" w:rsidRDefault="008D02D4" w:rsidP="008D02D4">
      <w:r>
        <w:t xml:space="preserve">Además de una evolución tecnológica en su sistema de disposición de productos, las máquinas han evolucionado también en su sistema de pago, entre </w:t>
      </w:r>
      <w:r w:rsidR="002A76AE">
        <w:t>otros</w:t>
      </w:r>
      <w:r w:rsidR="002A76AE" w:rsidRPr="007416AD">
        <w:rPr>
          <w:noProof/>
          <w:lang w:val="es-ES"/>
        </w:rPr>
        <w:t xml:space="preserve"> (</w:t>
      </w:r>
      <w:r w:rsidR="00CB13B1">
        <w:rPr>
          <w:noProof/>
          <w:lang w:val="es-ES"/>
        </w:rPr>
        <w:t>32</w:t>
      </w:r>
      <w:r w:rsidR="007416AD" w:rsidRPr="007416AD">
        <w:rPr>
          <w:noProof/>
          <w:lang w:val="es-ES"/>
        </w:rPr>
        <w:t>)</w:t>
      </w:r>
      <w:r>
        <w:t>.</w:t>
      </w:r>
    </w:p>
    <w:p w:rsidR="008D02D4" w:rsidRDefault="008D02D4" w:rsidP="008D02D4">
      <w:r>
        <w:t xml:space="preserve">Estas máquinas se hicieron realmente famosas porque se utilizaron como vendedores de productos prohibidos de manera anónima, en varias ocasiones. Hablamos sobre todo de </w:t>
      </w:r>
      <w:r>
        <w:lastRenderedPageBreak/>
        <w:t>libros</w:t>
      </w:r>
      <w:r w:rsidR="00753C64">
        <w:t xml:space="preserve"> </w:t>
      </w:r>
      <w:r w:rsidR="00B765BC" w:rsidRPr="00B765BC">
        <w:rPr>
          <w:noProof/>
          <w:lang w:val="es-ES"/>
        </w:rPr>
        <w:t>(</w:t>
      </w:r>
      <w:r w:rsidR="00AD22FB">
        <w:rPr>
          <w:noProof/>
          <w:lang w:val="es-ES"/>
        </w:rPr>
        <w:t>2</w:t>
      </w:r>
      <w:r w:rsidR="00B765BC" w:rsidRPr="00B765BC">
        <w:rPr>
          <w:noProof/>
          <w:lang w:val="es-ES"/>
        </w:rPr>
        <w:t>)</w:t>
      </w:r>
      <w:r>
        <w:t xml:space="preserve"> prohibidos que fueron vendidos entre los años veinte y cincuenta en países como los Estados Unidos y el Reino Unido, en cambio, en España no llegaron hasta varios años posteriores</w:t>
      </w:r>
      <w:r w:rsidR="00753C64">
        <w:t xml:space="preserve"> </w:t>
      </w:r>
      <w:r w:rsidR="00A67D4D" w:rsidRPr="00A67D4D">
        <w:rPr>
          <w:noProof/>
          <w:lang w:val="es-ES"/>
        </w:rPr>
        <w:t>(</w:t>
      </w:r>
      <w:r w:rsidR="00AD22FB">
        <w:rPr>
          <w:noProof/>
          <w:lang w:val="es-ES"/>
        </w:rPr>
        <w:t>35</w:t>
      </w:r>
      <w:r w:rsidR="00A67D4D" w:rsidRPr="00A67D4D">
        <w:rPr>
          <w:noProof/>
          <w:lang w:val="es-ES"/>
        </w:rPr>
        <w:t>)</w:t>
      </w:r>
      <w:r>
        <w:t>.</w:t>
      </w:r>
    </w:p>
    <w:p w:rsidR="008D02D4" w:rsidRDefault="008D02D4" w:rsidP="008D02D4">
      <w:r>
        <w:t xml:space="preserve">Las expendedoras de libros siguen existiendo aún en la actualidad, permitiendo mantener el negocio de venta de algunos locales las 24 horas sin necesidad de personal, por lo que son </w:t>
      </w:r>
      <w:r w:rsidR="006C3DD2">
        <w:t>elementos que se rentabilizan</w:t>
      </w:r>
      <w:r>
        <w:t xml:space="preserve"> de por sí</w:t>
      </w:r>
      <w:r w:rsidR="002A76AE">
        <w:t xml:space="preserve"> </w:t>
      </w:r>
      <w:r w:rsidR="00A67D4D" w:rsidRPr="00A67D4D">
        <w:rPr>
          <w:noProof/>
          <w:lang w:val="es-ES"/>
        </w:rPr>
        <w:t>(</w:t>
      </w:r>
      <w:r w:rsidR="00AD22FB">
        <w:rPr>
          <w:noProof/>
          <w:lang w:val="es-ES"/>
        </w:rPr>
        <w:t>34</w:t>
      </w:r>
      <w:r w:rsidR="00A67D4D" w:rsidRPr="00A67D4D">
        <w:rPr>
          <w:noProof/>
          <w:lang w:val="es-ES"/>
        </w:rPr>
        <w:t>)</w:t>
      </w:r>
      <w:r>
        <w:t>.</w:t>
      </w:r>
    </w:p>
    <w:p w:rsidR="008D02D4" w:rsidRDefault="008D02D4" w:rsidP="008D02D4">
      <w:r>
        <w:t>En el año 1920</w:t>
      </w:r>
      <w:r w:rsidR="00753C64">
        <w:t xml:space="preserve"> </w:t>
      </w:r>
      <w:r w:rsidR="00A67D4D" w:rsidRPr="00A67D4D">
        <w:rPr>
          <w:noProof/>
          <w:lang w:val="es-ES"/>
        </w:rPr>
        <w:t>(</w:t>
      </w:r>
      <w:r w:rsidR="00AD22FB">
        <w:rPr>
          <w:noProof/>
          <w:lang w:val="es-ES"/>
        </w:rPr>
        <w:t>33</w:t>
      </w:r>
      <w:r w:rsidR="00A67D4D" w:rsidRPr="00A67D4D">
        <w:rPr>
          <w:noProof/>
          <w:lang w:val="es-ES"/>
        </w:rPr>
        <w:t>)</w:t>
      </w:r>
      <w:r>
        <w:t xml:space="preserve"> se empezaron a incorporar productos refrigerados en estas máquinas, como refrescos, agua y otros productos, lo que propició un nuevo mercado y un impulso para estas máquinas así como para los productos vendidos.</w:t>
      </w:r>
    </w:p>
    <w:p w:rsidR="005D53FE" w:rsidRDefault="008D02D4" w:rsidP="008D02D4">
      <w:r>
        <w:t>Todas ellas poseen un funcionamiento genérico que se diferencias entre sí por los productos que venden y por los sistemas de entrega, pago y forma.</w:t>
      </w:r>
    </w:p>
    <w:p w:rsidR="00845C86" w:rsidRDefault="008D02D4">
      <w:pPr>
        <w:pStyle w:val="Prrafodelista"/>
        <w:numPr>
          <w:ilvl w:val="0"/>
          <w:numId w:val="3"/>
        </w:numPr>
      </w:pPr>
      <w:r>
        <w:t>En general, todas las máquinas constan de</w:t>
      </w:r>
      <w:r w:rsidR="00753C64">
        <w:t xml:space="preserve"> </w:t>
      </w:r>
      <w:r w:rsidR="007416AD" w:rsidRPr="007416AD">
        <w:rPr>
          <w:noProof/>
          <w:lang w:val="es-ES"/>
        </w:rPr>
        <w:t>(</w:t>
      </w:r>
      <w:r w:rsidR="00AD22FB">
        <w:rPr>
          <w:noProof/>
          <w:lang w:val="es-ES"/>
        </w:rPr>
        <w:t>36</w:t>
      </w:r>
      <w:r w:rsidR="00753C64">
        <w:rPr>
          <w:noProof/>
          <w:lang w:val="es-ES"/>
        </w:rPr>
        <w:t xml:space="preserve">, </w:t>
      </w:r>
      <w:r w:rsidR="00AD22FB">
        <w:rPr>
          <w:noProof/>
          <w:lang w:val="es-ES"/>
        </w:rPr>
        <w:t>4</w:t>
      </w:r>
      <w:r w:rsidR="007416AD" w:rsidRPr="007416AD">
        <w:rPr>
          <w:noProof/>
          <w:lang w:val="es-ES"/>
        </w:rPr>
        <w:t>)</w:t>
      </w:r>
      <w:r>
        <w:t>:</w:t>
      </w:r>
      <w:r w:rsidR="00753C64">
        <w:t xml:space="preserve"> </w:t>
      </w:r>
      <w:r>
        <w:t>Sistema de gestión monetaria con un depósito de monedas clasificadas y un depósito de monedas introducidas así como detector de cantidad introducida y cambio restante.</w:t>
      </w:r>
    </w:p>
    <w:p w:rsidR="00845C86" w:rsidRDefault="008D02D4">
      <w:pPr>
        <w:pStyle w:val="Prrafodelista"/>
        <w:numPr>
          <w:ilvl w:val="0"/>
          <w:numId w:val="3"/>
        </w:numPr>
      </w:pPr>
      <w:r>
        <w:t>Panel de selección de artículo.</w:t>
      </w:r>
    </w:p>
    <w:p w:rsidR="00845C86" w:rsidRDefault="008D02D4">
      <w:pPr>
        <w:pStyle w:val="Prrafodelista"/>
        <w:numPr>
          <w:ilvl w:val="0"/>
          <w:numId w:val="3"/>
        </w:numPr>
      </w:pPr>
      <w:r>
        <w:t>Dispensador automatizado con sistema de entrega automático o de caída.</w:t>
      </w:r>
    </w:p>
    <w:p w:rsidR="000F41DD" w:rsidRDefault="008D02D4" w:rsidP="000F41DD">
      <w:pPr>
        <w:pStyle w:val="Prrafodelista"/>
        <w:numPr>
          <w:ilvl w:val="0"/>
          <w:numId w:val="3"/>
        </w:numPr>
      </w:pPr>
      <w:r>
        <w:t>Refrigerador en la mayoría de los casos e iluminación.</w:t>
      </w:r>
    </w:p>
    <w:p w:rsidR="00845C86" w:rsidRDefault="008D02D4">
      <w:pPr>
        <w:pStyle w:val="Prrafodelista"/>
        <w:numPr>
          <w:ilvl w:val="0"/>
          <w:numId w:val="3"/>
        </w:numPr>
      </w:pPr>
      <w:r>
        <w:t>Maquina procesadora y controladora de lo anteriormente comentado.</w:t>
      </w:r>
    </w:p>
    <w:p w:rsidR="002A5EBC" w:rsidRPr="00DA5535" w:rsidRDefault="00BF39C2" w:rsidP="000E5FCE">
      <w:pPr>
        <w:pStyle w:val="Prrafodelista"/>
        <w:numPr>
          <w:ilvl w:val="0"/>
          <w:numId w:val="3"/>
        </w:numPr>
        <w:rPr>
          <w:i/>
        </w:rPr>
      </w:pPr>
      <w:r w:rsidRPr="00DA5535">
        <w:rPr>
          <w:i/>
        </w:rPr>
        <w:t>Slots</w:t>
      </w:r>
      <w:r>
        <w:rPr>
          <w:rStyle w:val="Refdenotaalpie"/>
        </w:rPr>
        <w:footnoteReference w:id="4"/>
      </w:r>
      <w:r>
        <w:t xml:space="preserve"> en la que generalmente poseen el mismo producto y tiene una capacidad equivalente a todos los </w:t>
      </w:r>
      <w:r w:rsidRPr="00DA5535">
        <w:rPr>
          <w:i/>
        </w:rPr>
        <w:t>slots</w:t>
      </w:r>
      <w:r>
        <w:t xml:space="preserve"> de una misma máquina. </w:t>
      </w:r>
    </w:p>
    <w:p w:rsidR="000E5FCE" w:rsidRDefault="000E5FCE" w:rsidP="000E5FCE">
      <w:pPr>
        <w:rPr>
          <w:b/>
          <w:sz w:val="36"/>
          <w:szCs w:val="36"/>
        </w:rPr>
      </w:pPr>
      <w:r>
        <w:rPr>
          <w:b/>
          <w:sz w:val="36"/>
          <w:szCs w:val="36"/>
        </w:rPr>
        <w:t>3.2.2. SITUACIÓN ACTUAL</w:t>
      </w:r>
    </w:p>
    <w:p w:rsidR="000E5FCE" w:rsidRDefault="000E5FCE" w:rsidP="00CE68A7">
      <w:pPr>
        <w:pStyle w:val="Prrafodelista"/>
        <w:ind w:left="0"/>
      </w:pPr>
      <w:r>
        <w:t>Tal y como se ha comentado en el apartado anterior, las máquinas más modernas ya incluyen sistemas telemáticos sobre todo para la gestión de pago telemático mediante tecnología RFID o de pago con tarjeta.</w:t>
      </w:r>
      <w:r w:rsidR="00CE68A7">
        <w:t xml:space="preserve"> Últimamente se están desarrollando nuevas funcionalidades para dotar de inteligencia a estas máquinas mediante la aplicación de técnicas de telemetría mediante hardware específico [38].</w:t>
      </w:r>
    </w:p>
    <w:p w:rsidR="002A5EBC" w:rsidRDefault="002A5EBC" w:rsidP="00CE68A7">
      <w:pPr>
        <w:pStyle w:val="Prrafodelista"/>
        <w:ind w:left="0"/>
      </w:pPr>
    </w:p>
    <w:p w:rsidR="002A5EBC" w:rsidRDefault="002A5EBC" w:rsidP="00CE68A7">
      <w:pPr>
        <w:pStyle w:val="Prrafodelista"/>
        <w:ind w:left="0"/>
      </w:pPr>
      <w:r>
        <w:t>Las máquinas suelen disponer de interfaces de conexión que pueden servir precisamente para obtener la información pertinente que nutra la base de datos de la información necesaria para la funcionalidad de la aplicación.</w:t>
      </w:r>
    </w:p>
    <w:p w:rsidR="002A5EBC" w:rsidRDefault="002A5EBC" w:rsidP="00CE68A7">
      <w:pPr>
        <w:pStyle w:val="Prrafodelista"/>
        <w:ind w:left="0"/>
      </w:pPr>
      <w:r>
        <w:lastRenderedPageBreak/>
        <w:t xml:space="preserve">De entre todas, se pueden citar las siguientes interfaces que pueden contener las máquinas [39]: </w:t>
      </w:r>
    </w:p>
    <w:p w:rsidR="002A5EBC" w:rsidRDefault="002A5EBC" w:rsidP="00CE68A7">
      <w:pPr>
        <w:pStyle w:val="Prrafodelista"/>
        <w:ind w:left="0"/>
      </w:pPr>
    </w:p>
    <w:p w:rsidR="002A5EBC" w:rsidRDefault="002A5EBC" w:rsidP="002A5EBC">
      <w:pPr>
        <w:pStyle w:val="Prrafodelista"/>
        <w:numPr>
          <w:ilvl w:val="0"/>
          <w:numId w:val="15"/>
        </w:numPr>
      </w:pPr>
      <w:r>
        <w:t>Interfaces de puerto serie: Son las más modernas y se suelen utilizar para comunicar los distintos módulos esclavos con el módulo actuador o master.</w:t>
      </w:r>
    </w:p>
    <w:p w:rsidR="002A5EBC" w:rsidRDefault="002A5EBC" w:rsidP="002A5EBC">
      <w:pPr>
        <w:pStyle w:val="Prrafodelista"/>
        <w:numPr>
          <w:ilvl w:val="0"/>
          <w:numId w:val="15"/>
        </w:numPr>
      </w:pPr>
      <w:r>
        <w:t xml:space="preserve">Interfaces electromecánicos: Son las más antiguas y actúan directamente sobre las `partes </w:t>
      </w:r>
      <w:r w:rsidR="00835E6F">
        <w:t>de las máquinas sin ningún tipo de procesamiento.</w:t>
      </w:r>
    </w:p>
    <w:p w:rsidR="00835E6F" w:rsidRDefault="00835E6F" w:rsidP="00835E6F">
      <w:pPr>
        <w:pStyle w:val="Prrafodelista"/>
      </w:pPr>
    </w:p>
    <w:p w:rsidR="00835E6F" w:rsidRDefault="00835E6F" w:rsidP="00835E6F">
      <w:pPr>
        <w:pStyle w:val="Prrafodelista"/>
        <w:ind w:left="0"/>
      </w:pPr>
      <w:r>
        <w:t>Partiendo del primer tipo de interfaces que son los que suelen utilizar, existen los siguientes</w:t>
      </w:r>
      <w:r w:rsidR="00B47CDE">
        <w:t xml:space="preserve"> [39]</w:t>
      </w:r>
      <w:r>
        <w:t>:</w:t>
      </w:r>
    </w:p>
    <w:p w:rsidR="00835E6F" w:rsidRDefault="00835E6F" w:rsidP="00835E6F">
      <w:pPr>
        <w:pStyle w:val="Prrafodelista"/>
        <w:ind w:left="0"/>
      </w:pPr>
    </w:p>
    <w:p w:rsidR="00835E6F" w:rsidRDefault="00633210" w:rsidP="00633210">
      <w:pPr>
        <w:pStyle w:val="Prrafodelista"/>
        <w:numPr>
          <w:ilvl w:val="0"/>
          <w:numId w:val="16"/>
        </w:numPr>
      </w:pPr>
      <w:r>
        <w:t xml:space="preserve">Protocolo A: Propiedad de Mars Electronic International . Este protocolo es utilizado para los procesos relacionados  con la gestión de pago y de cambio de las máquinas. La alimentación de los componentes van por otras conexiones, ya que este protocolo no permite la alimentación. </w:t>
      </w:r>
    </w:p>
    <w:p w:rsidR="00633210" w:rsidRDefault="00633210" w:rsidP="00633210">
      <w:pPr>
        <w:pStyle w:val="Prrafodelista"/>
        <w:numPr>
          <w:ilvl w:val="0"/>
          <w:numId w:val="16"/>
        </w:numPr>
      </w:pPr>
      <w:r>
        <w:t>BDV: Creado por Bdv Association. Este tipo de protocolo se usa únicamente en territorio Germano. Como ventaja con respecto al anterior, tiene que tanto la comunicación como la alimentación van de la misma mano, siguiendo el protocolo BDV001.</w:t>
      </w:r>
    </w:p>
    <w:p w:rsidR="00633210" w:rsidRDefault="00633210" w:rsidP="00633210">
      <w:pPr>
        <w:pStyle w:val="Prrafodelista"/>
        <w:numPr>
          <w:ilvl w:val="0"/>
          <w:numId w:val="16"/>
        </w:numPr>
      </w:pPr>
      <w:r>
        <w:t>MDB/ICP: protocolo creado por Coinco. Este protocolo, aun muy utilizado por la industria, permite conectar todos los dispositivos a un controlador maestro. Aunque en su origen fue diseñado para el manejo de la parte económica de las máquinas, hoy en dia se puede usar el mismo protocolo para otras funciones.</w:t>
      </w:r>
    </w:p>
    <w:p w:rsidR="00633210" w:rsidRDefault="00633210" w:rsidP="00633210">
      <w:pPr>
        <w:pStyle w:val="Prrafodelista"/>
        <w:numPr>
          <w:ilvl w:val="0"/>
          <w:numId w:val="16"/>
        </w:numPr>
      </w:pPr>
      <w:r>
        <w:t xml:space="preserve">MicroMech: Inicialmente fue usado también para controlar el pago y la gestión económica. </w:t>
      </w:r>
      <w:r w:rsidR="003B26F2">
        <w:t>Actualmente se utiliza sobre todo en las máquinas que disponen de sistema de pago por tarjeta de crédito y sobre todo en territorio norte Americano.</w:t>
      </w:r>
    </w:p>
    <w:p w:rsidR="003B26F2" w:rsidRDefault="00B606F7" w:rsidP="00633210">
      <w:pPr>
        <w:pStyle w:val="Prrafodelista"/>
        <w:numPr>
          <w:ilvl w:val="0"/>
          <w:numId w:val="16"/>
        </w:numPr>
      </w:pPr>
      <w:r>
        <w:t>Simple III/ L+: Fue desarrollado por  NRI for simple III y por Coinco. Esto es una extensión de la interfaz anterior que permitía la gestión de más repositorios de monedas.</w:t>
      </w:r>
    </w:p>
    <w:p w:rsidR="00B606F7" w:rsidRDefault="00B606F7" w:rsidP="00633210">
      <w:pPr>
        <w:pStyle w:val="Prrafodelista"/>
        <w:numPr>
          <w:ilvl w:val="0"/>
          <w:numId w:val="16"/>
        </w:numPr>
      </w:pPr>
      <w:r>
        <w:t>Simplex 0: Desarrollado por NRI. Esta interfaz es una de las primeras que incluye controladores para detectar la cantidad de monedas, gestionar el pago con tarjeta, controlador del motor.</w:t>
      </w:r>
    </w:p>
    <w:p w:rsidR="00B606F7" w:rsidRDefault="00B606F7" w:rsidP="00633210">
      <w:pPr>
        <w:pStyle w:val="Prrafodelista"/>
        <w:numPr>
          <w:ilvl w:val="0"/>
          <w:numId w:val="16"/>
        </w:numPr>
      </w:pPr>
      <w:r>
        <w:t>VCSS: Es una interfaz controladora propiedad de las máquinas de la firma de Coca-Cola. Lo destacable de esta interfaz es que posee alimentación por la propia interfaz y un sistema de comunicación de dos vías.</w:t>
      </w:r>
    </w:p>
    <w:p w:rsidR="00B606F7" w:rsidRDefault="00B606F7" w:rsidP="00633210">
      <w:pPr>
        <w:pStyle w:val="Prrafodelista"/>
        <w:numPr>
          <w:ilvl w:val="0"/>
          <w:numId w:val="16"/>
        </w:numPr>
      </w:pPr>
      <w:r>
        <w:lastRenderedPageBreak/>
        <w:t>HII: Desarrollado por MEI. Lo más importante es que este sistema, el cual fue desarrollado en los años 90s, se construye siguiendo el protocolo de modelo OSI.</w:t>
      </w:r>
    </w:p>
    <w:p w:rsidR="00B606F7" w:rsidRDefault="00B606F7" w:rsidP="00B47CDE">
      <w:pPr>
        <w:pStyle w:val="Prrafodelista"/>
        <w:ind w:left="0"/>
      </w:pPr>
    </w:p>
    <w:p w:rsidR="00B606F7" w:rsidRDefault="00B47CDE" w:rsidP="00B47CDE">
      <w:pPr>
        <w:pStyle w:val="Prrafodelista"/>
        <w:ind w:left="0"/>
      </w:pPr>
      <w:r>
        <w:t>Estas interfaces, sobre todo en aquellas máquinas que no dispongan un puerto o interfaz de comunicación que permitiesen la auditoría, permitirán mediante un hardware específico controlar  las ventas puenteando los sensores y así sabiendo en qué momento actúa.</w:t>
      </w:r>
    </w:p>
    <w:p w:rsidR="00B47CDE" w:rsidRDefault="00B47CDE" w:rsidP="00B47CDE">
      <w:pPr>
        <w:pStyle w:val="Prrafodelista"/>
        <w:ind w:left="0"/>
      </w:pPr>
    </w:p>
    <w:p w:rsidR="005A674C" w:rsidRDefault="005A674C" w:rsidP="00B47CDE">
      <w:pPr>
        <w:pStyle w:val="Prrafodelista"/>
        <w:ind w:left="0"/>
      </w:pPr>
      <w:r>
        <w:t>Las máquinas más modernas empiezan a incorporar otras interfaces de comunicación que sirven tanto para la escritura de dados en la máquina, o para la lectura de información.</w:t>
      </w:r>
    </w:p>
    <w:p w:rsidR="005A674C" w:rsidRDefault="005A674C" w:rsidP="00B47CDE">
      <w:pPr>
        <w:pStyle w:val="Prrafodelista"/>
        <w:ind w:left="0"/>
      </w:pPr>
      <w:r>
        <w:t>A continuación se exponen los tipos de interfaces de tipo auditoría más relevantes:</w:t>
      </w:r>
    </w:p>
    <w:p w:rsidR="005A674C" w:rsidRDefault="005A674C" w:rsidP="00B47CDE">
      <w:pPr>
        <w:pStyle w:val="Prrafodelista"/>
        <w:ind w:left="0"/>
      </w:pPr>
    </w:p>
    <w:p w:rsidR="0054132B" w:rsidRDefault="0054132B" w:rsidP="0054132B">
      <w:pPr>
        <w:pStyle w:val="Prrafodelista"/>
        <w:numPr>
          <w:ilvl w:val="0"/>
          <w:numId w:val="17"/>
        </w:numPr>
      </w:pPr>
      <w:r>
        <w:t xml:space="preserve">EVA-DTS: anteriormente llamado BDV002, define el estándar de la transferencia de datos </w:t>
      </w:r>
      <w:r w:rsidR="009714EF">
        <w:t>sobre todo en territorio europeo. Este estándar es el más común de todos y será sobre el que se basará el trabajo.</w:t>
      </w:r>
    </w:p>
    <w:p w:rsidR="0054132B" w:rsidRDefault="0054132B" w:rsidP="0054132B">
      <w:pPr>
        <w:pStyle w:val="Prrafodelista"/>
        <w:numPr>
          <w:ilvl w:val="0"/>
          <w:numId w:val="17"/>
        </w:numPr>
      </w:pPr>
      <w:r>
        <w:t>DATA-FORMAT: Este protocolo funciona conjuntamente con el anterior. La unidad central de procesamiento de la máquina se conecta a todos los módulos y les dota de una identificación alfa numérica, como por ejempo DT111.</w:t>
      </w:r>
    </w:p>
    <w:p w:rsidR="0054132B" w:rsidRDefault="0054132B" w:rsidP="0054132B">
      <w:pPr>
        <w:pStyle w:val="Prrafodelista"/>
        <w:numPr>
          <w:ilvl w:val="0"/>
          <w:numId w:val="17"/>
        </w:numPr>
      </w:pPr>
      <w:r>
        <w:t>DATA-CONNECTION Dex/Ucs: Se usa principalmente en las máquinas de los Estados Unidos y la interfaz es un simple Jack que sigue el protocolo de comunicación RS232. Los reportes  son  transferencias de alto nivel con formato ASCII.</w:t>
      </w:r>
    </w:p>
    <w:p w:rsidR="0054132B" w:rsidRDefault="0054132B" w:rsidP="0054132B">
      <w:pPr>
        <w:pStyle w:val="Prrafodelista"/>
        <w:numPr>
          <w:ilvl w:val="0"/>
          <w:numId w:val="17"/>
        </w:numPr>
      </w:pPr>
      <w:r>
        <w:t>DATA-CONNECTION óptica: principalmente usa la conexión por infrarojos mediante una comunicación de bajo nivel siguiendo una interfaz basada en el protocolo IrDa.</w:t>
      </w:r>
    </w:p>
    <w:p w:rsidR="0054132B" w:rsidRDefault="00A37D2D" w:rsidP="0054132B">
      <w:pPr>
        <w:pStyle w:val="Prrafodelista"/>
        <w:numPr>
          <w:ilvl w:val="0"/>
          <w:numId w:val="17"/>
        </w:numPr>
      </w:pPr>
      <w:r>
        <w:t>DATA-CONNECTION RS232: puerto de comunicación que proporciona datos sobre el registro de ventas. Las máquinas más modernas ya incluyen este puerto.</w:t>
      </w:r>
    </w:p>
    <w:p w:rsidR="0054132B" w:rsidRDefault="001F63FE" w:rsidP="0054132B">
      <w:pPr>
        <w:pStyle w:val="Prrafodelista"/>
        <w:numPr>
          <w:ilvl w:val="0"/>
          <w:numId w:val="17"/>
        </w:numPr>
      </w:pPr>
      <w:r>
        <w:t>DATA-CONNECTION CCTALk :Es otro de los protocolos más modernos que tienen la ventaja de poder utilizar la tecnología de low cost UART.</w:t>
      </w:r>
    </w:p>
    <w:p w:rsidR="00DA5535" w:rsidRDefault="00DA5535" w:rsidP="00DA5535"/>
    <w:p w:rsidR="00DA5535" w:rsidRDefault="00DA5535" w:rsidP="00DA5535"/>
    <w:p w:rsidR="00DA5535" w:rsidRDefault="00DA5535" w:rsidP="00DA5535"/>
    <w:p w:rsidR="00DA5535" w:rsidRDefault="00DA5535" w:rsidP="00DA5535"/>
    <w:p w:rsidR="00CE68A7" w:rsidRDefault="00CE68A7" w:rsidP="00CE68A7">
      <w:pPr>
        <w:pStyle w:val="Prrafodelista"/>
        <w:ind w:left="0"/>
      </w:pPr>
    </w:p>
    <w:p w:rsidR="00DF7645" w:rsidRDefault="00DF7645" w:rsidP="00CE68A7">
      <w:pPr>
        <w:pStyle w:val="Prrafodelista"/>
        <w:ind w:left="0"/>
      </w:pPr>
      <w:r>
        <w:lastRenderedPageBreak/>
        <w:t>Existen ya  soluciones para descifrar los datos directamente de los buses de conexión, como por ejemplo el MDB [43</w:t>
      </w:r>
      <w:r w:rsidR="0065377C">
        <w:t xml:space="preserve"> - 4</w:t>
      </w:r>
      <w:r w:rsidR="00275E52">
        <w:t>7</w:t>
      </w:r>
      <w:r>
        <w:t>], pero también existen soluciones en el mercado q</w:t>
      </w:r>
      <w:r w:rsidR="00A37D2D">
        <w:t>ue brindan esta característica, como por ejemplo el siguiente que se conecta por RS232:</w:t>
      </w:r>
    </w:p>
    <w:p w:rsidR="00A37D2D" w:rsidRDefault="00A37D2D" w:rsidP="00A37D2D">
      <w:pPr>
        <w:pStyle w:val="Prrafodelista"/>
        <w:ind w:left="0"/>
        <w:jc w:val="center"/>
      </w:pPr>
      <w:r>
        <w:rPr>
          <w:noProof/>
          <w:lang w:val="es-ES" w:eastAsia="es-ES"/>
        </w:rPr>
        <w:drawing>
          <wp:inline distT="0" distB="0" distL="0" distR="0">
            <wp:extent cx="4171950" cy="1752600"/>
            <wp:effectExtent l="19050" t="0" r="0" b="0"/>
            <wp:docPr id="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4171950" cy="1752600"/>
                    </a:xfrm>
                    <a:prstGeom prst="rect">
                      <a:avLst/>
                    </a:prstGeom>
                    <a:noFill/>
                    <a:ln w="9525">
                      <a:noFill/>
                      <a:miter lim="800000"/>
                      <a:headEnd/>
                      <a:tailEnd/>
                    </a:ln>
                  </pic:spPr>
                </pic:pic>
              </a:graphicData>
            </a:graphic>
          </wp:inline>
        </w:drawing>
      </w:r>
    </w:p>
    <w:p w:rsidR="0060703F" w:rsidRDefault="0060703F" w:rsidP="0060703F">
      <w:pPr>
        <w:pStyle w:val="Prrafodelista"/>
        <w:ind w:left="0"/>
      </w:pPr>
      <w:r>
        <w:t>O por usb con conexiones gsm o wifi:</w:t>
      </w:r>
    </w:p>
    <w:p w:rsidR="00275E52" w:rsidRDefault="00275E52" w:rsidP="00A37D2D">
      <w:pPr>
        <w:pStyle w:val="Prrafodelista"/>
        <w:ind w:left="0"/>
        <w:jc w:val="center"/>
      </w:pPr>
    </w:p>
    <w:p w:rsidR="00A37D2D" w:rsidRDefault="00275E52" w:rsidP="00CE68A7">
      <w:pPr>
        <w:pStyle w:val="Prrafodelista"/>
        <w:ind w:left="0"/>
      </w:pPr>
      <w:r>
        <w:rPr>
          <w:noProof/>
          <w:lang w:val="es-ES" w:eastAsia="es-ES"/>
        </w:rPr>
        <w:drawing>
          <wp:inline distT="0" distB="0" distL="0" distR="0">
            <wp:extent cx="5591175" cy="1219200"/>
            <wp:effectExtent l="19050" t="0" r="9525" b="0"/>
            <wp:docPr id="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591175" cy="1219200"/>
                    </a:xfrm>
                    <a:prstGeom prst="rect">
                      <a:avLst/>
                    </a:prstGeom>
                    <a:noFill/>
                    <a:ln w="9525">
                      <a:noFill/>
                      <a:miter lim="800000"/>
                      <a:headEnd/>
                      <a:tailEnd/>
                    </a:ln>
                  </pic:spPr>
                </pic:pic>
              </a:graphicData>
            </a:graphic>
          </wp:inline>
        </w:drawing>
      </w:r>
    </w:p>
    <w:p w:rsidR="00275E52" w:rsidRDefault="00275E52" w:rsidP="00275E52">
      <w:pPr>
        <w:pStyle w:val="NormalWeb"/>
        <w:spacing w:before="0" w:beforeAutospacing="0" w:after="0" w:afterAutospacing="0" w:line="360" w:lineRule="auto"/>
        <w:ind w:firstLine="0"/>
        <w:jc w:val="center"/>
        <w:rPr>
          <w:rFonts w:cs="Arial"/>
          <w:lang w:val="es-ES"/>
        </w:rPr>
      </w:pPr>
      <w:r>
        <w:rPr>
          <w:rFonts w:ascii="Arial" w:hAnsi="Arial" w:cs="Arial"/>
          <w:color w:val="000000" w:themeColor="text1"/>
          <w:shd w:val="clear" w:color="auto" w:fill="FFFFFF"/>
          <w:lang w:val="es-ES"/>
        </w:rPr>
        <w:t>Vending Machine Controllers</w:t>
      </w:r>
    </w:p>
    <w:p w:rsidR="00275E52" w:rsidRDefault="00275E52" w:rsidP="00275E52">
      <w:pPr>
        <w:jc w:val="center"/>
        <w:rPr>
          <w:rFonts w:cs="Arial"/>
          <w:lang w:val="es-ES"/>
        </w:rPr>
      </w:pPr>
      <w:r w:rsidRPr="00A17292">
        <w:rPr>
          <w:rFonts w:cs="Arial"/>
          <w:lang w:val="es-ES"/>
        </w:rPr>
        <w:t>http://www.digitalmediavending.com/vending-machine-controllers/</w:t>
      </w:r>
    </w:p>
    <w:p w:rsidR="00275E52" w:rsidRDefault="00275E52" w:rsidP="00CE68A7">
      <w:pPr>
        <w:pStyle w:val="Prrafodelista"/>
        <w:ind w:left="0"/>
      </w:pPr>
    </w:p>
    <w:p w:rsidR="00DF7645" w:rsidRDefault="0060703F" w:rsidP="00CE68A7">
      <w:pPr>
        <w:pStyle w:val="Prrafodelista"/>
        <w:ind w:left="0"/>
      </w:pPr>
      <w:r>
        <w:t xml:space="preserve">o incluso convertidores </w:t>
      </w:r>
      <w:r w:rsidR="008A5ED1">
        <w:t xml:space="preserve">de interfaces MDB </w:t>
      </w:r>
      <w:r>
        <w:t>a placas como RaspberryPi</w:t>
      </w:r>
      <w:r w:rsidR="008A5ED1">
        <w:t>, por lo que supone infinidad de posibilidades.</w:t>
      </w:r>
    </w:p>
    <w:p w:rsidR="0060703F" w:rsidRDefault="0060703F" w:rsidP="0060703F">
      <w:pPr>
        <w:pStyle w:val="Prrafodelista"/>
        <w:ind w:left="0"/>
        <w:jc w:val="center"/>
      </w:pPr>
      <w:r>
        <w:rPr>
          <w:noProof/>
          <w:lang w:val="es-ES" w:eastAsia="es-ES"/>
        </w:rPr>
        <w:drawing>
          <wp:inline distT="0" distB="0" distL="0" distR="0">
            <wp:extent cx="3819525" cy="2447925"/>
            <wp:effectExtent l="19050" t="0" r="9525" b="0"/>
            <wp:docPr id="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819525" cy="2447925"/>
                    </a:xfrm>
                    <a:prstGeom prst="rect">
                      <a:avLst/>
                    </a:prstGeom>
                    <a:noFill/>
                    <a:ln w="9525">
                      <a:noFill/>
                      <a:miter lim="800000"/>
                      <a:headEnd/>
                      <a:tailEnd/>
                    </a:ln>
                  </pic:spPr>
                </pic:pic>
              </a:graphicData>
            </a:graphic>
          </wp:inline>
        </w:drawing>
      </w:r>
    </w:p>
    <w:p w:rsidR="0060625B" w:rsidRDefault="0060625B" w:rsidP="0060625B">
      <w:pPr>
        <w:pStyle w:val="NormalWeb"/>
        <w:spacing w:before="0" w:beforeAutospacing="0" w:after="0" w:afterAutospacing="0" w:line="360" w:lineRule="auto"/>
        <w:ind w:firstLine="0"/>
        <w:jc w:val="center"/>
        <w:rPr>
          <w:rFonts w:cs="Arial"/>
          <w:lang w:val="es-ES"/>
        </w:rPr>
      </w:pPr>
      <w:r>
        <w:rPr>
          <w:rFonts w:ascii="Arial" w:hAnsi="Arial" w:cs="Arial"/>
          <w:color w:val="000000" w:themeColor="text1"/>
          <w:shd w:val="clear" w:color="auto" w:fill="FFFFFF"/>
          <w:lang w:val="es-ES"/>
        </w:rPr>
        <w:t>MDB Converter</w:t>
      </w:r>
    </w:p>
    <w:p w:rsidR="0060625B" w:rsidRDefault="0060625B" w:rsidP="0060625B">
      <w:pPr>
        <w:jc w:val="center"/>
        <w:rPr>
          <w:rFonts w:cs="Arial"/>
          <w:lang w:val="es-ES"/>
        </w:rPr>
      </w:pPr>
      <w:r w:rsidRPr="00BF6893">
        <w:rPr>
          <w:rFonts w:cs="Arial"/>
          <w:lang w:val="es-ES"/>
        </w:rPr>
        <w:t>http://www.abrantix.com/MDBConverter_en.html</w:t>
      </w:r>
    </w:p>
    <w:p w:rsidR="0060625B" w:rsidRDefault="0060625B" w:rsidP="0060703F">
      <w:pPr>
        <w:pStyle w:val="Prrafodelista"/>
        <w:ind w:left="0"/>
        <w:jc w:val="center"/>
      </w:pPr>
    </w:p>
    <w:p w:rsidR="0060625B" w:rsidRDefault="0060625B" w:rsidP="0060625B">
      <w:pPr>
        <w:pStyle w:val="Prrafodelista"/>
        <w:ind w:left="0"/>
      </w:pPr>
      <w:r>
        <w:t>Existen además otras soluciones que también permiten controlar las máquinas a distancia mediante placas con puertos de entrada y salida, como el siguiente:</w:t>
      </w:r>
    </w:p>
    <w:p w:rsidR="0060625B" w:rsidRDefault="0060625B" w:rsidP="0060625B">
      <w:pPr>
        <w:pStyle w:val="Prrafodelista"/>
        <w:ind w:left="0"/>
        <w:jc w:val="center"/>
      </w:pPr>
      <w:r>
        <w:rPr>
          <w:noProof/>
          <w:lang w:val="es-ES" w:eastAsia="es-ES"/>
        </w:rPr>
        <w:drawing>
          <wp:inline distT="0" distB="0" distL="0" distR="0">
            <wp:extent cx="4076700" cy="2667000"/>
            <wp:effectExtent l="19050" t="0" r="0" b="0"/>
            <wp:docPr id="5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4076700" cy="2667000"/>
                    </a:xfrm>
                    <a:prstGeom prst="rect">
                      <a:avLst/>
                    </a:prstGeom>
                    <a:noFill/>
                    <a:ln w="9525">
                      <a:noFill/>
                      <a:miter lim="800000"/>
                      <a:headEnd/>
                      <a:tailEnd/>
                    </a:ln>
                  </pic:spPr>
                </pic:pic>
              </a:graphicData>
            </a:graphic>
          </wp:inline>
        </w:drawing>
      </w:r>
    </w:p>
    <w:p w:rsidR="0052764D" w:rsidRDefault="0052764D" w:rsidP="00CE68A7">
      <w:pPr>
        <w:pStyle w:val="Prrafodelista"/>
        <w:ind w:left="0"/>
      </w:pPr>
    </w:p>
    <w:p w:rsidR="0052764D" w:rsidRDefault="0052764D" w:rsidP="00CE68A7">
      <w:pPr>
        <w:pStyle w:val="Prrafodelista"/>
        <w:ind w:left="0"/>
      </w:pPr>
      <w:r>
        <w:t>Aquellos productos más sofisticados incluyen un servicio cerrado de captura de información, pero esta solo controla los eventos de cuando se produce una venta y el precio obtenido. Además, estos servicios son generalmente de coste elevado y suponen el pago de una cuota mensual. Por otro lado, estos sistemas no son compatibles con las máquinas más antiguas ni tampoco permiten la introducción manual de datos, ni el clasificado de productos, ni tampoco una administración remota.</w:t>
      </w:r>
    </w:p>
    <w:p w:rsidR="0052764D" w:rsidRDefault="0052764D" w:rsidP="00CE68A7">
      <w:pPr>
        <w:pStyle w:val="Prrafodelista"/>
        <w:ind w:left="0"/>
      </w:pPr>
    </w:p>
    <w:p w:rsidR="00CE68A7" w:rsidRDefault="00CE68A7" w:rsidP="00CE68A7">
      <w:pPr>
        <w:pStyle w:val="Prrafodelista"/>
        <w:ind w:left="0"/>
      </w:pPr>
    </w:p>
    <w:p w:rsidR="00CE68A7" w:rsidRDefault="0052764D" w:rsidP="00CE68A7">
      <w:pPr>
        <w:pStyle w:val="Prrafodelista"/>
        <w:ind w:left="0"/>
      </w:pPr>
      <w:r>
        <w:t xml:space="preserve">Esta aplicación al tener una licencia de software de tipo </w:t>
      </w:r>
      <w:r>
        <w:rPr>
          <w:i/>
        </w:rPr>
        <w:t>open source</w:t>
      </w:r>
      <w:r w:rsidR="00CE68A7">
        <w:rPr>
          <w:i/>
        </w:rPr>
        <w:t xml:space="preserve">, </w:t>
      </w:r>
      <w:r w:rsidR="00CE68A7">
        <w:t>permitirá a las medianas y pequeñas empresas acceder a una tecnología moderna y eficiente de manera gratuit</w:t>
      </w:r>
      <w:r>
        <w:t>a y con gran compatibilidad.</w:t>
      </w:r>
    </w:p>
    <w:p w:rsidR="0052764D" w:rsidRDefault="00B33CA3" w:rsidP="00CE68A7">
      <w:pPr>
        <w:pStyle w:val="Prrafodelista"/>
        <w:ind w:left="0"/>
      </w:pPr>
      <w:r>
        <w:t>Por otro lado, tal y como se verá en los siguientes apartados, el software objeto de este proyecto presentará distintas ventajas sobre las soluciones comerciales actuales</w:t>
      </w:r>
      <w:r w:rsidR="0052764D">
        <w:t>.</w:t>
      </w:r>
    </w:p>
    <w:p w:rsidR="00B33CA3" w:rsidRDefault="00B33CA3" w:rsidP="00CE68A7">
      <w:pPr>
        <w:pStyle w:val="Prrafodelista"/>
        <w:ind w:left="0"/>
      </w:pPr>
      <w:r>
        <w:t xml:space="preserve"> </w:t>
      </w:r>
    </w:p>
    <w:p w:rsidR="00B33CA3" w:rsidRDefault="00B33CA3" w:rsidP="00CE68A7">
      <w:pPr>
        <w:pStyle w:val="Prrafodelista"/>
        <w:ind w:left="0"/>
      </w:pPr>
      <w:r>
        <w:t>Una de las muchas ventajas que posee frente a la competencia es que está desarrollado con las tecnologías más actuales por lo que brinda eficiencia, durabilidad, escalabilidad y sobre todo movilidad para la persona, dado que es compatible con cualquier dispositivo con conexión a internet con independencia de su ubicación.</w:t>
      </w:r>
    </w:p>
    <w:p w:rsidR="00B33CA3" w:rsidRDefault="00B33CA3" w:rsidP="00CE68A7">
      <w:pPr>
        <w:pStyle w:val="Prrafodelista"/>
        <w:ind w:left="0"/>
      </w:pPr>
    </w:p>
    <w:p w:rsidR="00B33CA3" w:rsidRDefault="00B33CA3" w:rsidP="00CE68A7">
      <w:pPr>
        <w:pStyle w:val="Prrafodelista"/>
        <w:ind w:left="0"/>
      </w:pPr>
      <w:r>
        <w:t xml:space="preserve">Pero la verdadera ventaja es que esta aplicación permite conocer en tiempo real el stock de los productos, de las monedas, de los usuarios y de las ventas que se realicen. </w:t>
      </w:r>
    </w:p>
    <w:p w:rsidR="00B33CA3" w:rsidRDefault="00B33CA3" w:rsidP="00CE68A7">
      <w:pPr>
        <w:pStyle w:val="Prrafodelista"/>
        <w:ind w:left="0"/>
      </w:pPr>
    </w:p>
    <w:p w:rsidR="00B33CA3" w:rsidRPr="00CE68A7" w:rsidRDefault="00B33CA3" w:rsidP="00CE68A7">
      <w:pPr>
        <w:pStyle w:val="Prrafodelista"/>
        <w:ind w:left="0"/>
      </w:pPr>
      <w:r>
        <w:t>Todo esto permite la gestión eficiente de las máquinas vending, con una interfaz de uso muy sencilla de rápido aprendizaje.</w:t>
      </w:r>
    </w:p>
    <w:p w:rsidR="009714EF" w:rsidRDefault="009714EF" w:rsidP="009714EF">
      <w:pPr>
        <w:rPr>
          <w:b/>
          <w:sz w:val="36"/>
          <w:szCs w:val="36"/>
        </w:rPr>
      </w:pPr>
      <w:r>
        <w:rPr>
          <w:b/>
          <w:sz w:val="36"/>
          <w:szCs w:val="36"/>
        </w:rPr>
        <w:t>3.2.2.1 INTERFAZ EVA DTS</w:t>
      </w:r>
    </w:p>
    <w:p w:rsidR="009714EF" w:rsidRDefault="009714EF" w:rsidP="009714EF">
      <w:r>
        <w:t>Esta interfaz de auditoría es una de las más modernas y utilizadas en Europa. Sigue el modelo OSI, tal y como se puede ver en la siguiente imagen:</w:t>
      </w:r>
    </w:p>
    <w:p w:rsidR="0040563F" w:rsidRDefault="009714EF" w:rsidP="0040563F">
      <w:pPr>
        <w:jc w:val="center"/>
        <w:rPr>
          <w:rFonts w:cs="Arial"/>
          <w:lang w:val="es-ES"/>
        </w:rPr>
      </w:pPr>
      <w:r>
        <w:rPr>
          <w:noProof/>
          <w:lang w:val="es-ES" w:eastAsia="es-ES"/>
        </w:rPr>
        <w:drawing>
          <wp:inline distT="0" distB="0" distL="0" distR="0">
            <wp:extent cx="4238625" cy="3076928"/>
            <wp:effectExtent l="1905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4244128" cy="3080923"/>
                    </a:xfrm>
                    <a:prstGeom prst="rect">
                      <a:avLst/>
                    </a:prstGeom>
                    <a:noFill/>
                    <a:ln w="9525">
                      <a:noFill/>
                      <a:miter lim="800000"/>
                      <a:headEnd/>
                      <a:tailEnd/>
                    </a:ln>
                  </pic:spPr>
                </pic:pic>
              </a:graphicData>
            </a:graphic>
          </wp:inline>
        </w:drawing>
      </w:r>
    </w:p>
    <w:p w:rsidR="009714EF" w:rsidRDefault="009714EF" w:rsidP="0040563F">
      <w:pPr>
        <w:jc w:val="center"/>
        <w:rPr>
          <w:rFonts w:cs="Arial"/>
          <w:lang w:val="es-ES"/>
        </w:rPr>
      </w:pPr>
      <w:r>
        <w:rPr>
          <w:rFonts w:cs="Arial"/>
          <w:lang w:val="es-ES"/>
        </w:rPr>
        <w:t>Eva Dts Manual 6.1.2</w:t>
      </w:r>
    </w:p>
    <w:p w:rsidR="009714EF" w:rsidRDefault="009714EF" w:rsidP="00D95059"/>
    <w:p w:rsidR="00D95059" w:rsidRDefault="00D95059" w:rsidP="00D95059">
      <w:r>
        <w:t>A partir de los datos recibidos es posible obtener toda la información necesaria para el funcionamiento correcto de la aplicación.  Los datos del reporte de dividen en segmentos, siendo cada uno de estos información relevante.</w:t>
      </w:r>
    </w:p>
    <w:p w:rsidR="00D95059" w:rsidRDefault="00D95059" w:rsidP="00D95059">
      <w:r>
        <w:t>Por ejemplo,  un reporte parcial sería este:</w:t>
      </w:r>
    </w:p>
    <w:p w:rsidR="00D95059" w:rsidRDefault="00D95059" w:rsidP="00D95059">
      <w:r>
        <w:t>VA1*VA101*VA102*VA103*VA104*PA1*1*25crlf</w:t>
      </w:r>
    </w:p>
    <w:p w:rsidR="00D95059" w:rsidRDefault="00D95059" w:rsidP="00D95059">
      <w:r>
        <w:t>Cada segmento es dividido del fragmento por un asterisco, por lo que por ejemplo un segmento sería:</w:t>
      </w:r>
    </w:p>
    <w:p w:rsidR="00D95059" w:rsidRDefault="00D95059" w:rsidP="00D95059">
      <w:r>
        <w:t>PA1*1*25crlf</w:t>
      </w:r>
    </w:p>
    <w:p w:rsidR="00D95059" w:rsidRDefault="00D95059" w:rsidP="00D95059">
      <w:r>
        <w:lastRenderedPageBreak/>
        <w:t>Este último, nos reporta información sobre el precio de un producto. Es decir, el producto situado en la sección registrada como PA101 tiene un precio de 25.</w:t>
      </w:r>
    </w:p>
    <w:p w:rsidR="00D95059" w:rsidRDefault="00227AD5" w:rsidP="00D95059">
      <w:r>
        <w:t>Mediante el puerto se puede obtener información incluso de la unidad de control de la máquina vending, obteniendo datos como número de serie, fabricante, fecha de fabricación  y muchos otros.</w:t>
      </w:r>
    </w:p>
    <w:p w:rsidR="00227AD5" w:rsidRDefault="00227AD5" w:rsidP="00D95059">
      <w:r>
        <w:t>En cuanto a los datos, estos se pueden obtener desde la ultima inicialización de la auditoría o desde el último reset, todo accesible según los comandos introducidos.</w:t>
      </w:r>
    </w:p>
    <w:p w:rsidR="00227AD5" w:rsidRDefault="00227AD5" w:rsidP="00D95059">
      <w:r>
        <w:t>La información que a la aplicación le interesa, son los siguientes:</w:t>
      </w:r>
    </w:p>
    <w:p w:rsidR="00227AD5" w:rsidRDefault="00EC5692" w:rsidP="00EC5692">
      <w:pPr>
        <w:pStyle w:val="Prrafodelista"/>
        <w:numPr>
          <w:ilvl w:val="0"/>
          <w:numId w:val="18"/>
        </w:numPr>
      </w:pPr>
      <w:r>
        <w:t>Precio aplicado por sección.</w:t>
      </w:r>
    </w:p>
    <w:p w:rsidR="00EC5692" w:rsidRDefault="00EC5692" w:rsidP="00EC5692">
      <w:pPr>
        <w:pStyle w:val="Prrafodelista"/>
        <w:numPr>
          <w:ilvl w:val="0"/>
          <w:numId w:val="18"/>
        </w:numPr>
      </w:pPr>
      <w:r>
        <w:t>Identificación de evento, que incluye el id de la transacción y el id de la sección</w:t>
      </w:r>
      <w:r w:rsidR="004D2456">
        <w:t xml:space="preserve"> de una venta</w:t>
      </w:r>
    </w:p>
    <w:p w:rsidR="00EC5692" w:rsidRDefault="00EC5692" w:rsidP="00EC5692">
      <w:pPr>
        <w:pStyle w:val="Prrafodelista"/>
        <w:numPr>
          <w:ilvl w:val="0"/>
          <w:numId w:val="18"/>
        </w:numPr>
      </w:pPr>
      <w:r>
        <w:t>Fecha del evento</w:t>
      </w:r>
    </w:p>
    <w:p w:rsidR="00EC5692" w:rsidRDefault="00EC5692" w:rsidP="00EC5692">
      <w:pPr>
        <w:pStyle w:val="Prrafodelista"/>
        <w:numPr>
          <w:ilvl w:val="0"/>
          <w:numId w:val="18"/>
        </w:numPr>
      </w:pPr>
      <w:r>
        <w:t>Cantidad de producto actual</w:t>
      </w:r>
    </w:p>
    <w:p w:rsidR="00EC5692" w:rsidRDefault="000A2A9B" w:rsidP="00EC5692">
      <w:pPr>
        <w:pStyle w:val="Prrafodelista"/>
        <w:numPr>
          <w:ilvl w:val="0"/>
          <w:numId w:val="18"/>
        </w:numPr>
      </w:pPr>
      <w:r>
        <w:t>Cantidad</w:t>
      </w:r>
      <w:r w:rsidR="00EC5692">
        <w:t xml:space="preserve"> de monedas actual</w:t>
      </w:r>
    </w:p>
    <w:p w:rsidR="00EC5692" w:rsidRDefault="004D2456" w:rsidP="00EC5692">
      <w:pPr>
        <w:pStyle w:val="Prrafodelista"/>
        <w:numPr>
          <w:ilvl w:val="0"/>
          <w:numId w:val="18"/>
        </w:numPr>
      </w:pPr>
      <w:r>
        <w:t>Identificación del producto</w:t>
      </w:r>
    </w:p>
    <w:p w:rsidR="004D2456" w:rsidRDefault="004D2456" w:rsidP="004D2456">
      <w:pPr>
        <w:pStyle w:val="Prrafodelista"/>
      </w:pPr>
    </w:p>
    <w:p w:rsidR="00DA5535" w:rsidRDefault="004D2456" w:rsidP="00AD26AC">
      <w:pPr>
        <w:pStyle w:val="Prrafodelista"/>
        <w:ind w:left="0"/>
      </w:pPr>
      <w:r>
        <w:t>Una de las opciones más interesantes es que nos permite poner a la máquina en un estado que en cuanto se emita un evento y se lea, se elimine del registro, siempre y cuando se haya transmitido correctamente. Como punto negativo, para que el funcionamiento sea correcto es necesario que la transferencia de datos siga también el protocolo DEX/UCS o el eDDCMP.</w:t>
      </w:r>
    </w:p>
    <w:p w:rsidR="00096100" w:rsidRDefault="000E5FCE" w:rsidP="00096100">
      <w:pPr>
        <w:rPr>
          <w:b/>
          <w:sz w:val="36"/>
          <w:szCs w:val="36"/>
        </w:rPr>
      </w:pPr>
      <w:r>
        <w:rPr>
          <w:b/>
          <w:sz w:val="36"/>
          <w:szCs w:val="36"/>
        </w:rPr>
        <w:t>3.2.3</w:t>
      </w:r>
      <w:r w:rsidR="006C3DD2">
        <w:rPr>
          <w:b/>
          <w:sz w:val="36"/>
          <w:szCs w:val="36"/>
        </w:rPr>
        <w:t>. APLICACIÓN WEB</w:t>
      </w:r>
    </w:p>
    <w:p w:rsidR="00C10330" w:rsidRDefault="00096100" w:rsidP="008D02D4">
      <w:r>
        <w:t xml:space="preserve">Una aplicación web es una herramienta que permite a los usuarios acceder </w:t>
      </w:r>
      <w:r w:rsidR="0090414B">
        <w:t>a un conjunto de funcionalidades que se expresan de manera visual a través de la interfaz del navegador desde internet o una intranet.</w:t>
      </w:r>
    </w:p>
    <w:p w:rsidR="0090414B" w:rsidRDefault="0090414B" w:rsidP="008D02D4">
      <w:r>
        <w:t>Dicho de otra forma, es un programa que se ejecuta en el servidor y que permite actuar al navegador web como cliente ligero</w:t>
      </w:r>
      <w:r w:rsidR="006C3DD2">
        <w:t xml:space="preserve"> y que tras una ejecución por parte del usuario, se ejecutan ciertas instrucciones en la máquina obteniendo unos resultados concretos.</w:t>
      </w:r>
    </w:p>
    <w:p w:rsidR="006C3DD2" w:rsidRDefault="006C3DD2" w:rsidP="008D02D4">
      <w:r>
        <w:t xml:space="preserve">La ventaja más importante de estas aplicaciones es su capacidad de ejecutarse en cualquier dispositivo a través de su navegador independientemente del sistema operativo que tenga fuera embebido o no. Además, dada la tecnología actual, siempre existe la posibilidad de la </w:t>
      </w:r>
      <w:r>
        <w:lastRenderedPageBreak/>
        <w:t xml:space="preserve">ejecución en cualquier momento y lugar en distintos dispositivos como por ejemplo los </w:t>
      </w:r>
      <w:r w:rsidRPr="006C3DD2">
        <w:rPr>
          <w:i/>
        </w:rPr>
        <w:t>Smartphones</w:t>
      </w:r>
      <w:r>
        <w:t>.</w:t>
      </w:r>
    </w:p>
    <w:p w:rsidR="006C3DD2" w:rsidRDefault="006C3DD2" w:rsidP="008D02D4">
      <w:r>
        <w:t>Además de lo expuesto, el uso de las aplicaciones permite también el ahorro económico y de tiempo así como la total disponibilidad de los datos de un servidor.</w:t>
      </w:r>
    </w:p>
    <w:p w:rsidR="00332396" w:rsidRDefault="00154D69" w:rsidP="008D02D4">
      <w:r>
        <w:t>Algunas de las máquinas vending más modernas y actualizadas en cuanto a la tecnología que poseen, permiten por ejemplo el realizar pagos con tecnología RFID</w:t>
      </w:r>
      <w:r>
        <w:rPr>
          <w:rStyle w:val="Refdenotaalpie"/>
        </w:rPr>
        <w:footnoteReference w:id="5"/>
      </w:r>
      <w:r>
        <w:t>o con tarjeta, o controles telemáticos de la temperatura para gestionar adecuadamente la cadena de frío y la segur</w:t>
      </w:r>
      <w:r w:rsidR="00E30941">
        <w:t xml:space="preserve">idad y calidad de los alimentos </w:t>
      </w:r>
      <w:r w:rsidRPr="00154D69">
        <w:rPr>
          <w:noProof/>
          <w:lang w:val="es-ES"/>
        </w:rPr>
        <w:t>(</w:t>
      </w:r>
      <w:r w:rsidR="00E30941">
        <w:rPr>
          <w:noProof/>
          <w:lang w:val="es-ES"/>
        </w:rPr>
        <w:t>37</w:t>
      </w:r>
      <w:r w:rsidRPr="00154D69">
        <w:rPr>
          <w:noProof/>
          <w:lang w:val="es-ES"/>
        </w:rPr>
        <w:t>)</w:t>
      </w:r>
      <w:r w:rsidR="00E30941">
        <w:rPr>
          <w:noProof/>
          <w:lang w:val="es-ES"/>
        </w:rPr>
        <w:t xml:space="preserve">. </w:t>
      </w:r>
      <w:r w:rsidR="00332396">
        <w:t xml:space="preserve">Existen algunas empresas que están empezando a implementar sistemas de control mediante telemetría que permiten la consulta de datos, sin permitir su modificación in situ ni tampoco a distancia. Además, estas tienen un sistema de control mediante una aplicación un una web basada en estándar </w:t>
      </w:r>
      <w:r w:rsidR="00725D53">
        <w:t>como Asp.net.</w:t>
      </w:r>
    </w:p>
    <w:p w:rsidR="00725D53" w:rsidRDefault="00725D53" w:rsidP="008D02D4">
      <w:r>
        <w:t xml:space="preserve">A pesar de que en la actualidad existen algunas plataformas que implementen ciertas funcionalidades que se desean para este trabajo, no incluyen funcionalidades como la gestión de usuarios, o no están basadas en nuevos estándares como core 2 de Microsoft, el cual permite la ejecución en cualquier servidor con </w:t>
      </w:r>
      <w:r w:rsidR="002A76AE">
        <w:t>independencia de</w:t>
      </w:r>
      <w:r>
        <w:t xml:space="preserve"> su sistema operativo.</w:t>
      </w:r>
    </w:p>
    <w:p w:rsidR="00725D53" w:rsidRDefault="00725D53" w:rsidP="008D02D4">
      <w:r>
        <w:t>Al implementar de manera conjunta el control de las máquinas así como al control de los usuarios, permite crear distintas configuraciones de acceso según roles y esto abarca un sinfín de posibles nuevas funcionalidades.</w:t>
      </w:r>
    </w:p>
    <w:p w:rsidR="00DA5535" w:rsidDel="00DA14AF" w:rsidRDefault="000F41DD" w:rsidP="008D02D4">
      <w:pPr>
        <w:rPr>
          <w:del w:id="3" w:author="Francisco" w:date="2018-05-09T12:00:00Z"/>
        </w:rPr>
      </w:pPr>
      <w:r>
        <w:t>Por último comentar que otras plataformas al no disponen de sistema de gestión del personal no tendrá comunicación entre los usuarios ni tampoco dispondrá de emails de alertas personalizado a cada uno de ellos, funcionalidad que si dispondrá la nueva aplicación.</w:t>
      </w:r>
    </w:p>
    <w:p w:rsidR="00636F9F" w:rsidRDefault="000E5FCE" w:rsidP="008D02D4">
      <w:pPr>
        <w:rPr>
          <w:b/>
          <w:sz w:val="36"/>
          <w:szCs w:val="36"/>
        </w:rPr>
      </w:pPr>
      <w:r>
        <w:rPr>
          <w:b/>
          <w:sz w:val="36"/>
          <w:szCs w:val="36"/>
        </w:rPr>
        <w:t>3.2.4</w:t>
      </w:r>
      <w:r w:rsidR="006C3DD2">
        <w:rPr>
          <w:b/>
          <w:sz w:val="36"/>
          <w:szCs w:val="36"/>
        </w:rPr>
        <w:t>. PATRONES DE DISEÑO</w:t>
      </w:r>
    </w:p>
    <w:p w:rsidR="00F03970" w:rsidRDefault="0046225F" w:rsidP="008D02D4">
      <w:r>
        <w:t xml:space="preserve">Para el desarrollo de la aplicación se han utilizado patrones de diseño </w:t>
      </w:r>
      <w:r w:rsidR="00DA14AF">
        <w:t>que permitan</w:t>
      </w:r>
      <w:r>
        <w:t xml:space="preserve"> facilitar el mantenimiento </w:t>
      </w:r>
      <w:r w:rsidR="00DA14AF">
        <w:t xml:space="preserve">y </w:t>
      </w:r>
      <w:r w:rsidR="002A76AE">
        <w:t>actualización del</w:t>
      </w:r>
      <w:r>
        <w:t xml:space="preserve"> software.</w:t>
      </w:r>
    </w:p>
    <w:p w:rsidR="0046225F" w:rsidRDefault="00DA14AF" w:rsidP="008D02D4">
      <w:r>
        <w:t>É</w:t>
      </w:r>
      <w:r w:rsidR="0046225F">
        <w:t xml:space="preserve">stos son </w:t>
      </w:r>
      <w:r w:rsidR="00792969">
        <w:t>soluciones</w:t>
      </w:r>
      <w:r w:rsidR="0046225F">
        <w:t xml:space="preserve"> que permiten resolver de manera ordenada y fácil problemas </w:t>
      </w:r>
      <w:r w:rsidR="00F0029A">
        <w:t>que ocurren de manera reiterada</w:t>
      </w:r>
      <w:r w:rsidR="00753C64">
        <w:t xml:space="preserve"> </w:t>
      </w:r>
      <w:r w:rsidR="00902986" w:rsidRPr="00902986">
        <w:rPr>
          <w:noProof/>
          <w:lang w:val="es-ES"/>
        </w:rPr>
        <w:t>(</w:t>
      </w:r>
      <w:r w:rsidR="00E30941">
        <w:rPr>
          <w:noProof/>
          <w:lang w:val="es-ES"/>
        </w:rPr>
        <w:t>29</w:t>
      </w:r>
      <w:r w:rsidR="00902986" w:rsidRPr="00902986">
        <w:rPr>
          <w:noProof/>
          <w:lang w:val="es-ES"/>
        </w:rPr>
        <w:t>)</w:t>
      </w:r>
      <w:r w:rsidR="00F0029A">
        <w:t>. Es decir, ante un problema se plantea una solución de manera que facilita su mantenimiento, reusabilidad y entendimiento.</w:t>
      </w:r>
    </w:p>
    <w:p w:rsidR="00F0029A" w:rsidRDefault="00F0029A" w:rsidP="008D02D4">
      <w:r>
        <w:t>Los patrones se pueden clasificar en tres categorías diferentes</w:t>
      </w:r>
      <w:r w:rsidR="00753C64">
        <w:t xml:space="preserve"> </w:t>
      </w:r>
      <w:r w:rsidR="00E30941">
        <w:rPr>
          <w:noProof/>
          <w:lang w:val="es-ES"/>
        </w:rPr>
        <w:t>(28</w:t>
      </w:r>
      <w:r w:rsidR="00902986" w:rsidRPr="00902986">
        <w:rPr>
          <w:noProof/>
          <w:lang w:val="es-ES"/>
        </w:rPr>
        <w:t>)</w:t>
      </w:r>
      <w:r>
        <w:t>:</w:t>
      </w:r>
    </w:p>
    <w:p w:rsidR="00845C86" w:rsidRDefault="00F0029A" w:rsidP="00B473B1">
      <w:pPr>
        <w:pStyle w:val="Prrafodelista"/>
        <w:numPr>
          <w:ilvl w:val="0"/>
          <w:numId w:val="6"/>
        </w:numPr>
      </w:pPr>
      <w:r>
        <w:lastRenderedPageBreak/>
        <w:t>Patrón de creación</w:t>
      </w:r>
      <w:r w:rsidR="00753C64">
        <w:t xml:space="preserve"> </w:t>
      </w:r>
      <w:r w:rsidR="00F94C03" w:rsidRPr="00F94C03">
        <w:rPr>
          <w:noProof/>
          <w:lang w:val="es-ES"/>
        </w:rPr>
        <w:t>(</w:t>
      </w:r>
      <w:r w:rsidR="00E30941">
        <w:rPr>
          <w:noProof/>
          <w:lang w:val="es-ES"/>
        </w:rPr>
        <w:t>27</w:t>
      </w:r>
      <w:r w:rsidR="00F94C03" w:rsidRPr="00F94C03">
        <w:rPr>
          <w:noProof/>
          <w:lang w:val="es-ES"/>
        </w:rPr>
        <w:t>)</w:t>
      </w:r>
      <w:r>
        <w:t xml:space="preserve">: los cuales y de manera generalizada se utilizan para la creación  de manera abstracta de los objetos en un lenguaje orientado a los objetos. </w:t>
      </w:r>
      <w:r>
        <w:tab/>
        <w:t>Estos objetos se crearan de manera dinámica reduciendo la toma de decisión de su creación del objeto solo en el momento de que se establezca la necesidad.</w:t>
      </w:r>
    </w:p>
    <w:p w:rsidR="00845C86" w:rsidRDefault="00F0029A" w:rsidP="00B473B1">
      <w:pPr>
        <w:pStyle w:val="Prrafodelista"/>
        <w:numPr>
          <w:ilvl w:val="0"/>
          <w:numId w:val="6"/>
        </w:numPr>
      </w:pPr>
      <w:r>
        <w:t>Patrón estructural: Es utilizado cuando se necesitan estructura</w:t>
      </w:r>
      <w:r w:rsidR="007B3575">
        <w:t>s</w:t>
      </w:r>
      <w:r>
        <w:t xml:space="preserve"> complejas y es menester crear ciertas interconexiones entre los distintos objetos  y que esto no </w:t>
      </w:r>
      <w:r w:rsidR="007B3575">
        <w:t>sea un problema en el momento que surjan cambios de requisitos en el diseño así como nuevas características.</w:t>
      </w:r>
    </w:p>
    <w:p w:rsidR="00845C86" w:rsidRDefault="007B3575" w:rsidP="00B473B1">
      <w:pPr>
        <w:pStyle w:val="Prrafodelista"/>
        <w:numPr>
          <w:ilvl w:val="0"/>
          <w:numId w:val="6"/>
        </w:numPr>
      </w:pPr>
      <w:r>
        <w:t>Patrones de comportamiento</w:t>
      </w:r>
      <w:r w:rsidR="00753C64">
        <w:t xml:space="preserve"> </w:t>
      </w:r>
      <w:r w:rsidR="00F94C03" w:rsidRPr="00F94C03">
        <w:rPr>
          <w:noProof/>
          <w:lang w:val="es-ES"/>
        </w:rPr>
        <w:t>(</w:t>
      </w:r>
      <w:r w:rsidR="00E30941">
        <w:rPr>
          <w:noProof/>
          <w:lang w:val="es-ES"/>
        </w:rPr>
        <w:t>30</w:t>
      </w:r>
      <w:r w:rsidR="00F94C03" w:rsidRPr="00F94C03">
        <w:rPr>
          <w:noProof/>
          <w:lang w:val="es-ES"/>
        </w:rPr>
        <w:t>)</w:t>
      </w:r>
      <w:r>
        <w:t xml:space="preserve">: </w:t>
      </w:r>
      <w:r w:rsidR="00B21874">
        <w:t>Este tipo de patrón es utilizado para especificar el comportamiento de los objetos en sí de manera individual y el comportamiento entre los distintos objetos que componen el software.</w:t>
      </w:r>
    </w:p>
    <w:p w:rsidR="00277E73" w:rsidRDefault="00F0029A" w:rsidP="008D02D4">
      <w:r>
        <w:t xml:space="preserve">En este proyecto se han utilizado </w:t>
      </w:r>
      <w:r w:rsidR="00902986">
        <w:t xml:space="preserve">dos </w:t>
      </w:r>
      <w:r>
        <w:t xml:space="preserve">patrones de diseño según la necesidad, pero todo el código está basado en el patrón </w:t>
      </w:r>
      <w:r w:rsidRPr="00E30941">
        <w:rPr>
          <w:i/>
        </w:rPr>
        <w:t>MVC</w:t>
      </w:r>
      <w:r w:rsidR="00C10330">
        <w:rPr>
          <w:rStyle w:val="Refdenotaalpie"/>
        </w:rPr>
        <w:footnoteReference w:id="6"/>
      </w:r>
      <w:r w:rsidR="00C10330">
        <w:t>.</w:t>
      </w:r>
      <w:r w:rsidR="00277E73">
        <w:t xml:space="preserve"> Estos patrones que se han utilizado son:</w:t>
      </w:r>
    </w:p>
    <w:p w:rsidR="00277E73" w:rsidRDefault="00277E73" w:rsidP="00277E73">
      <w:pPr>
        <w:pStyle w:val="Prrafodelista"/>
        <w:numPr>
          <w:ilvl w:val="0"/>
          <w:numId w:val="8"/>
        </w:numPr>
      </w:pPr>
      <w:r w:rsidRPr="00E30941">
        <w:rPr>
          <w:i/>
        </w:rPr>
        <w:t>Singleton</w:t>
      </w:r>
      <w:r w:rsidR="00753C64">
        <w:rPr>
          <w:i/>
        </w:rPr>
        <w:t xml:space="preserve"> </w:t>
      </w:r>
      <w:r w:rsidR="00E30941">
        <w:rPr>
          <w:noProof/>
          <w:lang w:val="es-ES"/>
        </w:rPr>
        <w:t>(20</w:t>
      </w:r>
      <w:r w:rsidR="00462476" w:rsidRPr="00462476">
        <w:rPr>
          <w:noProof/>
          <w:lang w:val="es-ES"/>
        </w:rPr>
        <w:t>)</w:t>
      </w:r>
      <w:r>
        <w:t xml:space="preserve">: Usado para controlar el acceso único a la aplicación desde un usuario dado de alta, evitar accesos a rutas de la web sin haber realizado el proceso de </w:t>
      </w:r>
      <w:r w:rsidRPr="00E30941">
        <w:rPr>
          <w:i/>
        </w:rPr>
        <w:t>login</w:t>
      </w:r>
      <w:r>
        <w:t xml:space="preserve"> y para el proceso de cierre de sesión.</w:t>
      </w:r>
    </w:p>
    <w:p w:rsidR="00277E73" w:rsidRDefault="00277E73" w:rsidP="00277E73">
      <w:pPr>
        <w:pStyle w:val="Prrafodelista"/>
        <w:numPr>
          <w:ilvl w:val="0"/>
          <w:numId w:val="8"/>
        </w:numPr>
      </w:pPr>
      <w:r w:rsidRPr="00E30941">
        <w:rPr>
          <w:i/>
        </w:rPr>
        <w:t>MVC</w:t>
      </w:r>
      <w:r w:rsidR="00753C64">
        <w:rPr>
          <w:i/>
        </w:rPr>
        <w:t xml:space="preserve"> </w:t>
      </w:r>
      <w:r w:rsidR="00E30941">
        <w:rPr>
          <w:noProof/>
          <w:lang w:val="es-ES"/>
        </w:rPr>
        <w:t>(19</w:t>
      </w:r>
      <w:r w:rsidR="00902986" w:rsidRPr="00902986">
        <w:rPr>
          <w:noProof/>
          <w:lang w:val="es-ES"/>
        </w:rPr>
        <w:t>)</w:t>
      </w:r>
      <w:r>
        <w:t xml:space="preserve">: Patrón utilizado por el propio </w:t>
      </w:r>
      <w:r w:rsidRPr="00E30941">
        <w:rPr>
          <w:i/>
        </w:rPr>
        <w:t>framework</w:t>
      </w:r>
      <w:r w:rsidR="00902986">
        <w:rPr>
          <w:rStyle w:val="Refdenotaalpie"/>
        </w:rPr>
        <w:footnoteReference w:id="7"/>
      </w:r>
      <w:r w:rsidR="00753C64">
        <w:rPr>
          <w:i/>
        </w:rPr>
        <w:t xml:space="preserve"> </w:t>
      </w:r>
      <w:r>
        <w:t>que separa la lógica, de la interfaz</w:t>
      </w:r>
      <w:r w:rsidR="00902986">
        <w:rPr>
          <w:rStyle w:val="Refdenotaalpie"/>
        </w:rPr>
        <w:footnoteReference w:id="8"/>
      </w:r>
      <w:r w:rsidR="00753C64">
        <w:t xml:space="preserve"> </w:t>
      </w:r>
      <w:r>
        <w:t>y del modelo de datos.</w:t>
      </w:r>
    </w:p>
    <w:p w:rsidR="00564772" w:rsidRDefault="00564772" w:rsidP="00564772">
      <w:pPr>
        <w:pStyle w:val="Prrafodelista"/>
      </w:pPr>
    </w:p>
    <w:p w:rsidR="00845C86" w:rsidRDefault="00636F9F">
      <w:pPr>
        <w:pStyle w:val="Ttulo3"/>
        <w:rPr>
          <w:sz w:val="36"/>
          <w:szCs w:val="36"/>
        </w:rPr>
      </w:pPr>
      <w:r>
        <w:rPr>
          <w:sz w:val="36"/>
          <w:szCs w:val="36"/>
        </w:rPr>
        <w:t>3.2.</w:t>
      </w:r>
      <w:r w:rsidR="000E5FCE">
        <w:rPr>
          <w:sz w:val="36"/>
          <w:szCs w:val="36"/>
        </w:rPr>
        <w:t>4</w:t>
      </w:r>
      <w:r>
        <w:rPr>
          <w:sz w:val="36"/>
          <w:szCs w:val="36"/>
        </w:rPr>
        <w:t>.</w:t>
      </w:r>
      <w:r w:rsidR="00792969">
        <w:rPr>
          <w:sz w:val="36"/>
          <w:szCs w:val="36"/>
        </w:rPr>
        <w:t>1</w:t>
      </w:r>
      <w:r>
        <w:rPr>
          <w:sz w:val="36"/>
          <w:szCs w:val="36"/>
        </w:rPr>
        <w:t xml:space="preserve"> MVC </w:t>
      </w:r>
    </w:p>
    <w:p w:rsidR="00A301D3" w:rsidRDefault="000C4B6F" w:rsidP="008D02D4">
      <w:r>
        <w:t>Este tipo de patrón es de tipo estructural el cual</w:t>
      </w:r>
      <w:r w:rsidR="00A301D3">
        <w:t xml:space="preserve"> separa los datos, de la lógica y de la vista. Es decir, por un lado tenemos la información y los datos que se utilizan, por otro lado tenemos los métodos que controlan los eventos y la lógica de funcionamiento del programa, y por otro lado, tenemos la vista que es lo que se le muestra al usuario .</w:t>
      </w:r>
    </w:p>
    <w:p w:rsidR="00E41862" w:rsidRDefault="00E41862" w:rsidP="008D02D4">
      <w:r>
        <w:t>Tal y como se ha comentado a lo largo del presente proyecto, la aplicación estará basada principalmente en este patrón estructural, de manera que se dividirá la estructura en estos tres roles.</w:t>
      </w:r>
    </w:p>
    <w:p w:rsidR="00E41862" w:rsidRDefault="00E41862" w:rsidP="008D02D4">
      <w:r>
        <w:t xml:space="preserve">La capa de la vista será la que nos presente la información a través de la interfaz gráfica de la aplicación, esta capa recibirá la información a mostrar a través de los controladores. No obstante, existe la posibilidad de que la capa de la vista pueda trabajar también con la capa </w:t>
      </w:r>
      <w:r>
        <w:lastRenderedPageBreak/>
        <w:t>de modelo de datos, pero en este trabajo se limitará esta funcionalidad para que exista una definición clara de la estructura.</w:t>
      </w:r>
    </w:p>
    <w:p w:rsidR="004537AC" w:rsidRDefault="004537AC" w:rsidP="008D02D4">
      <w:r>
        <w:t>El usuario como es lógico interactúa con la vista, de manera que esta genera eventos que será capturada por el controlador. El controlador capturará este evento y si es necesario interactuará con la capa del modelo, transformará la información y volverá a comunicarse con la capa de vista para que esta muestre la información nueva</w:t>
      </w:r>
    </w:p>
    <w:p w:rsidR="0002481A" w:rsidRDefault="00E41862" w:rsidP="008D02D4">
      <w:r>
        <w:t>La capa del modelo será aquella que defina la estructura de información disponible. En este caso, la capa de modelo interactuará únicamente con la capa de los controladores</w:t>
      </w:r>
      <w:r w:rsidR="0002481A">
        <w:t>. Esta capa define la arquitectura de los datos y esta interactuará directamente con la base de datos, proveyendo la información necesaria para que funcione adecuadamente la aplicación.</w:t>
      </w:r>
    </w:p>
    <w:p w:rsidR="006773E6" w:rsidRDefault="0002481A" w:rsidP="008D02D4">
      <w:r>
        <w:t>La capa de controladores es la capa que interactuará conjuntamente con la capa</w:t>
      </w:r>
      <w:r w:rsidR="00997368">
        <w:t xml:space="preserve"> </w:t>
      </w:r>
      <w:r>
        <w:t>de datos y con la capa de la vista. Esta es la capa principal ya que será la que obtenga y transforme la información de manera adecuada para que la capa de la vista la muestre. Es decir, es la lógica principal de la aplicación.</w:t>
      </w:r>
      <w:r w:rsidR="00A301D3">
        <w:t xml:space="preserve"> </w:t>
      </w:r>
    </w:p>
    <w:p w:rsidR="00A301D3" w:rsidRDefault="00A301D3" w:rsidP="008D02D4">
      <w:r>
        <w:t xml:space="preserve">En definitiva, al separar el software en estos tres componentes, permite que un cambio en uno de los componentes no afecte al resto, y por otro lado, el código se mantiene bien clasificado para nuevos desarrolladores que deban continuar con el desarrollo del proyecto.  </w:t>
      </w:r>
    </w:p>
    <w:p w:rsidR="00865DE6" w:rsidRDefault="00865DE6" w:rsidP="008D02D4"/>
    <w:p w:rsidR="00865DE6" w:rsidRDefault="00EC69D7" w:rsidP="00865DE6">
      <w:pPr>
        <w:jc w:val="center"/>
      </w:pPr>
      <w:r>
        <w:rPr>
          <w:noProof/>
          <w:lang w:val="es-ES" w:eastAsia="es-ES"/>
        </w:rPr>
        <w:drawing>
          <wp:inline distT="0" distB="0" distL="0" distR="0">
            <wp:extent cx="3497580" cy="3048000"/>
            <wp:effectExtent l="0" t="0" r="7620" b="0"/>
            <wp:docPr id="10" name="Imagen 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ic:cNvPicPr>
                      <a:picLocks noChangeAspect="1" noChangeArrowheads="1"/>
                    </pic:cNvPicPr>
                  </pic:nvPicPr>
                  <pic:blipFill>
                    <a:blip r:embed="rId1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97580" cy="3048000"/>
                    </a:xfrm>
                    <a:prstGeom prst="rect">
                      <a:avLst/>
                    </a:prstGeom>
                    <a:noFill/>
                    <a:ln>
                      <a:noFill/>
                    </a:ln>
                  </pic:spPr>
                </pic:pic>
              </a:graphicData>
            </a:graphic>
          </wp:inline>
        </w:drawing>
      </w:r>
    </w:p>
    <w:p w:rsidR="00865DE6" w:rsidRDefault="00865DE6" w:rsidP="00865DE6">
      <w:pPr>
        <w:pStyle w:val="Ttulo3"/>
        <w:shd w:val="clear" w:color="auto" w:fill="FFFFFF"/>
        <w:spacing w:before="0" w:line="360" w:lineRule="atLeast"/>
        <w:rPr>
          <w:rFonts w:cs="Arial"/>
          <w:caps/>
          <w:color w:val="000000"/>
          <w:sz w:val="23"/>
          <w:szCs w:val="23"/>
        </w:rPr>
      </w:pPr>
      <w:r>
        <w:rPr>
          <w:rFonts w:cs="Arial"/>
          <w:caps/>
          <w:color w:val="000000"/>
          <w:sz w:val="23"/>
          <w:szCs w:val="23"/>
        </w:rPr>
        <w:lastRenderedPageBreak/>
        <w:t>PATRONES DE DISEÑO Y LA PROGRAMACIÓN ARTÍSTICA -- EN BLACKSHELL</w:t>
      </w:r>
    </w:p>
    <w:p w:rsidR="00865DE6" w:rsidRDefault="00997368" w:rsidP="00865DE6">
      <w:pPr>
        <w:pStyle w:val="NormalWeb"/>
        <w:shd w:val="clear" w:color="auto" w:fill="FFFFFF"/>
        <w:spacing w:before="0" w:beforeAutospacing="0" w:after="0" w:afterAutospacing="0" w:line="360" w:lineRule="atLeast"/>
        <w:ind w:hanging="134"/>
        <w:rPr>
          <w:rFonts w:ascii="Arial" w:hAnsi="Arial" w:cs="Arial"/>
          <w:color w:val="666666"/>
        </w:rPr>
      </w:pPr>
      <w:r>
        <w:rPr>
          <w:rStyle w:val="selectable"/>
          <w:rFonts w:ascii="Arial" w:hAnsi="Arial" w:cs="Arial"/>
          <w:color w:val="666666"/>
          <w:lang w:val="es-ES"/>
        </w:rPr>
        <w:t xml:space="preserve">  </w:t>
      </w:r>
      <w:r w:rsidR="00865DE6" w:rsidRPr="00042EBE">
        <w:rPr>
          <w:rStyle w:val="selectable"/>
          <w:rFonts w:ascii="Arial" w:hAnsi="Arial" w:cs="Arial"/>
          <w:color w:val="666666"/>
          <w:lang w:val="es-ES"/>
        </w:rPr>
        <w:t>Blackshell.usebox.net. (2018). </w:t>
      </w:r>
      <w:r w:rsidR="00865DE6" w:rsidRPr="00042EBE">
        <w:rPr>
          <w:rStyle w:val="selectable"/>
          <w:rFonts w:ascii="Arial" w:hAnsi="Arial" w:cs="Arial"/>
          <w:i/>
          <w:iCs/>
          <w:color w:val="666666"/>
          <w:lang w:val="es-ES"/>
        </w:rPr>
        <w:t>Patrones de diseño y la programación artística -- en blackshell</w:t>
      </w:r>
      <w:r w:rsidR="00865DE6" w:rsidRPr="00042EBE">
        <w:rPr>
          <w:rStyle w:val="selectable"/>
          <w:rFonts w:ascii="Arial" w:hAnsi="Arial" w:cs="Arial"/>
          <w:color w:val="666666"/>
          <w:lang w:val="es-ES"/>
        </w:rPr>
        <w:t xml:space="preserve">. </w:t>
      </w:r>
      <w:r w:rsidR="00865DE6">
        <w:rPr>
          <w:rStyle w:val="selectable"/>
          <w:rFonts w:ascii="Arial" w:hAnsi="Arial" w:cs="Arial"/>
          <w:color w:val="666666"/>
        </w:rPr>
        <w:t>[online] http://blackshell.usebox.net/archive/patrones-de-diseno-y-la-programacion-artistica.html</w:t>
      </w:r>
    </w:p>
    <w:p w:rsidR="00C10330" w:rsidRPr="00042EBE" w:rsidDel="00DA14AF" w:rsidRDefault="00C10330" w:rsidP="008D02D4">
      <w:pPr>
        <w:rPr>
          <w:del w:id="4" w:author="Francisco" w:date="2018-05-09T12:02:00Z"/>
          <w:lang w:val="en-US"/>
        </w:rPr>
      </w:pPr>
    </w:p>
    <w:p w:rsidR="00FE25E8" w:rsidRDefault="00636F9F" w:rsidP="008D02D4">
      <w:pPr>
        <w:rPr>
          <w:b/>
          <w:sz w:val="36"/>
          <w:szCs w:val="36"/>
        </w:rPr>
      </w:pPr>
      <w:r>
        <w:rPr>
          <w:b/>
          <w:sz w:val="36"/>
          <w:szCs w:val="36"/>
        </w:rPr>
        <w:t>3.2.5. ARQUITECTURA</w:t>
      </w:r>
    </w:p>
    <w:p w:rsidR="00A301D3" w:rsidRDefault="00A301D3" w:rsidP="008D02D4">
      <w:r>
        <w:t>Para el diseño de una aplicación hay infinidad de soluciones aplicables de las que dependen sobre todo de la aplicabilidad que se requiera, sistema operativo del servidor sobre el que se va a alojar y ejecutar y también la compatibilidad con otros sistemas.</w:t>
      </w:r>
    </w:p>
    <w:p w:rsidR="00E30941" w:rsidRDefault="00026960" w:rsidP="008D02D4">
      <w:r>
        <w:t>Entre todas las arquitecturas disponibles,  se ha utilizado la de .</w:t>
      </w:r>
      <w:r w:rsidR="001C11E2">
        <w:t>N</w:t>
      </w:r>
      <w:r>
        <w:t>et Core</w:t>
      </w:r>
      <w:r w:rsidR="00C10330">
        <w:rPr>
          <w:rStyle w:val="Refdenotaalpie"/>
        </w:rPr>
        <w:footnoteReference w:id="9"/>
      </w:r>
      <w:r w:rsidR="00CA017D">
        <w:t xml:space="preserve"> (19)</w:t>
      </w:r>
      <w:r>
        <w:t xml:space="preserve">, tecnología de Microsoft, la </w:t>
      </w:r>
      <w:r w:rsidR="001C11E2">
        <w:t>cual</w:t>
      </w:r>
      <w:r>
        <w:t xml:space="preserve"> es de uso general, modular, multiplataforma y de código abierto.</w:t>
      </w:r>
    </w:p>
    <w:p w:rsidR="00636F9F" w:rsidDel="00DA14AF" w:rsidRDefault="00026960" w:rsidP="008D02D4">
      <w:pPr>
        <w:rPr>
          <w:del w:id="5" w:author="Francisco" w:date="2018-05-09T12:02:00Z"/>
        </w:rPr>
      </w:pPr>
      <w:r>
        <w:t xml:space="preserve"> Entre otras cosas, contiene </w:t>
      </w:r>
      <w:r w:rsidR="001C11E2">
        <w:t>numerosas</w:t>
      </w:r>
      <w:r w:rsidR="00C10330">
        <w:t xml:space="preserve"> API</w:t>
      </w:r>
      <w:r>
        <w:t>s</w:t>
      </w:r>
      <w:r w:rsidR="00C10330">
        <w:rPr>
          <w:rStyle w:val="Refdenotaalpie"/>
        </w:rPr>
        <w:footnoteReference w:id="10"/>
      </w:r>
      <w:r>
        <w:t xml:space="preserve">  de .Net componentes de entorno en tiempo de </w:t>
      </w:r>
      <w:r w:rsidR="005E6DE2">
        <w:t>ejecución,</w:t>
      </w:r>
      <w:r>
        <w:t xml:space="preserve"> marcos de trabajo, y compilador y prácticamente todas las herramientas para generar una aplicación funcional.</w:t>
      </w:r>
    </w:p>
    <w:p w:rsidR="00026960" w:rsidRDefault="00026960" w:rsidP="008D02D4">
      <w:r>
        <w:t xml:space="preserve">Otra arquitectura compatible con los requisitos de diseño del proyecto seleccionado sería  la tecnología de Asp.Net, tecnología también patente de Microsoft. </w:t>
      </w:r>
    </w:p>
    <w:p w:rsidR="001C11E2" w:rsidRDefault="00026960" w:rsidP="008D02D4">
      <w:r>
        <w:t xml:space="preserve">Existe una clara </w:t>
      </w:r>
      <w:r w:rsidR="001C11E2">
        <w:t>diferencia  entre ambas tecnologías, la cual ha inclinado la balanza hacia .Net Core 2. La diferencia es que Asp</w:t>
      </w:r>
      <w:r w:rsidR="00C10330">
        <w:rPr>
          <w:rStyle w:val="Refdenotaalpie"/>
        </w:rPr>
        <w:footnoteReference w:id="11"/>
      </w:r>
      <w:r w:rsidR="001C11E2">
        <w:t xml:space="preserve"> .net exige definir la arquitectura del sistema operativo del servidor sobre el que se va a hospedar, así como que todos los componentes instalados y utilizados sean compatibles. </w:t>
      </w:r>
    </w:p>
    <w:p w:rsidR="00F0029A" w:rsidRDefault="001C11E2" w:rsidP="008D02D4">
      <w:r>
        <w:t>En cambio, .Net Core 2 es compatible con la mayoría de los sistemas operativos, por lo que el software se puede migrar entre distintos servidores con distintas arquitecturas sin necesidad de realizar ninguna operación adicional.</w:t>
      </w:r>
    </w:p>
    <w:p w:rsidR="001C11E2" w:rsidDel="00DA14AF" w:rsidRDefault="001C11E2" w:rsidP="008D02D4">
      <w:pPr>
        <w:rPr>
          <w:del w:id="6" w:author="Francisco" w:date="2018-05-09T12:02:00Z"/>
        </w:rPr>
      </w:pPr>
    </w:p>
    <w:p w:rsidR="00417DDA" w:rsidRDefault="00EC69D7" w:rsidP="00B91F24">
      <w:pPr>
        <w:rPr>
          <w:b/>
          <w:sz w:val="36"/>
          <w:szCs w:val="36"/>
        </w:rPr>
      </w:pPr>
      <w:r>
        <w:rPr>
          <w:b/>
          <w:noProof/>
          <w:sz w:val="36"/>
          <w:szCs w:val="36"/>
          <w:lang w:val="es-ES" w:eastAsia="es-ES"/>
        </w:rPr>
        <w:lastRenderedPageBreak/>
        <w:drawing>
          <wp:inline distT="0" distB="0" distL="0" distR="0">
            <wp:extent cx="5753100" cy="2956560"/>
            <wp:effectExtent l="0" t="0" r="0" b="0"/>
            <wp:docPr id="9" name="Imagen 2" descr="co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re2"/>
                    <pic:cNvPicPr>
                      <a:picLocks noChangeAspect="1" noChangeArrowheads="1"/>
                    </pic:cNvPicPr>
                  </pic:nvPicPr>
                  <pic: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2956560"/>
                    </a:xfrm>
                    <a:prstGeom prst="rect">
                      <a:avLst/>
                    </a:prstGeom>
                    <a:noFill/>
                    <a:ln>
                      <a:noFill/>
                    </a:ln>
                  </pic:spPr>
                </pic:pic>
              </a:graphicData>
            </a:graphic>
          </wp:inline>
        </w:drawing>
      </w:r>
    </w:p>
    <w:p w:rsidR="00865DE6" w:rsidRPr="00042EBE" w:rsidRDefault="003F46DC" w:rsidP="00865DE6">
      <w:pPr>
        <w:pStyle w:val="Ttulo3"/>
        <w:spacing w:before="0" w:line="360" w:lineRule="atLeast"/>
        <w:rPr>
          <w:rFonts w:cs="Arial"/>
          <w:caps/>
          <w:color w:val="000000"/>
          <w:sz w:val="23"/>
          <w:szCs w:val="23"/>
          <w:lang w:val="en-US"/>
        </w:rPr>
      </w:pPr>
      <w:r w:rsidRPr="00042EBE">
        <w:rPr>
          <w:rFonts w:cs="Arial"/>
          <w:caps/>
          <w:color w:val="000000"/>
          <w:sz w:val="23"/>
          <w:szCs w:val="23"/>
          <w:lang w:val="en-US"/>
        </w:rPr>
        <w:t>backend webpages</w:t>
      </w:r>
    </w:p>
    <w:p w:rsidR="00865DE6" w:rsidRDefault="00865DE6" w:rsidP="00865DE6">
      <w:pPr>
        <w:pStyle w:val="NormalWeb"/>
        <w:spacing w:before="0" w:beforeAutospacing="0" w:after="0" w:afterAutospacing="0" w:line="360" w:lineRule="atLeast"/>
        <w:ind w:hanging="134"/>
        <w:rPr>
          <w:rFonts w:ascii="Arial" w:hAnsi="Arial" w:cs="Arial"/>
          <w:color w:val="666666"/>
        </w:rPr>
      </w:pPr>
      <w:r>
        <w:rPr>
          <w:rStyle w:val="selectable"/>
          <w:rFonts w:ascii="Arial" w:hAnsi="Arial" w:cs="Arial"/>
          <w:color w:val="666666"/>
        </w:rPr>
        <w:t>(Unitec.azurewebsites.net, 2018)</w:t>
      </w:r>
    </w:p>
    <w:p w:rsidR="00865DE6" w:rsidRDefault="00865DE6" w:rsidP="00865DE6">
      <w:pPr>
        <w:pStyle w:val="NormalWeb"/>
        <w:spacing w:before="0" w:beforeAutospacing="0" w:after="0" w:afterAutospacing="0" w:line="360" w:lineRule="atLeast"/>
        <w:ind w:hanging="134"/>
        <w:rPr>
          <w:rFonts w:ascii="Arial" w:hAnsi="Arial" w:cs="Arial"/>
          <w:color w:val="666666"/>
        </w:rPr>
      </w:pPr>
      <w:r>
        <w:rPr>
          <w:rStyle w:val="selectable"/>
          <w:rFonts w:ascii="Arial" w:hAnsi="Arial" w:cs="Arial"/>
          <w:color w:val="666666"/>
        </w:rPr>
        <w:t>Unitec.azurewebsites.net. (2018). </w:t>
      </w:r>
      <w:r>
        <w:rPr>
          <w:rStyle w:val="selectable"/>
          <w:rFonts w:ascii="Arial" w:hAnsi="Arial" w:cs="Arial"/>
          <w:i/>
          <w:iCs/>
          <w:color w:val="666666"/>
        </w:rPr>
        <w:t>Backend</w:t>
      </w:r>
      <w:r>
        <w:rPr>
          <w:rStyle w:val="selectable"/>
          <w:rFonts w:ascii="Arial" w:hAnsi="Arial" w:cs="Arial"/>
          <w:color w:val="666666"/>
        </w:rPr>
        <w:t xml:space="preserve">. [online] https://unitec.azurewebsites.net/Backend </w:t>
      </w:r>
      <w:r w:rsidR="003F46DC">
        <w:rPr>
          <w:rStyle w:val="selectable"/>
          <w:rFonts w:ascii="Arial" w:hAnsi="Arial" w:cs="Arial"/>
          <w:color w:val="666666"/>
        </w:rPr>
        <w:t>.</w:t>
      </w:r>
    </w:p>
    <w:p w:rsidR="005E6DE2" w:rsidRDefault="005E6DE2" w:rsidP="005E6DE2">
      <w:pPr>
        <w:rPr>
          <w:b/>
          <w:sz w:val="36"/>
          <w:szCs w:val="36"/>
        </w:rPr>
      </w:pPr>
      <w:r>
        <w:rPr>
          <w:b/>
          <w:sz w:val="36"/>
          <w:szCs w:val="36"/>
        </w:rPr>
        <w:t>3.</w:t>
      </w:r>
      <w:r w:rsidR="00075DD3">
        <w:rPr>
          <w:b/>
          <w:sz w:val="36"/>
          <w:szCs w:val="36"/>
        </w:rPr>
        <w:t>2</w:t>
      </w:r>
      <w:r>
        <w:rPr>
          <w:b/>
          <w:sz w:val="36"/>
          <w:szCs w:val="36"/>
        </w:rPr>
        <w:t>.</w:t>
      </w:r>
      <w:r w:rsidR="00075DD3">
        <w:rPr>
          <w:b/>
          <w:sz w:val="36"/>
          <w:szCs w:val="36"/>
        </w:rPr>
        <w:t>6</w:t>
      </w:r>
      <w:r>
        <w:rPr>
          <w:b/>
          <w:sz w:val="36"/>
          <w:szCs w:val="36"/>
        </w:rPr>
        <w:t xml:space="preserve"> METODOLOGÍA</w:t>
      </w:r>
    </w:p>
    <w:p w:rsidR="005E6DE2" w:rsidRDefault="005E6DE2" w:rsidP="005E6DE2">
      <w:pPr>
        <w:rPr>
          <w:b/>
          <w:sz w:val="36"/>
          <w:szCs w:val="36"/>
        </w:rPr>
      </w:pPr>
      <w:r>
        <w:rPr>
          <w:b/>
          <w:sz w:val="36"/>
          <w:szCs w:val="36"/>
        </w:rPr>
        <w:t>3.</w:t>
      </w:r>
      <w:r w:rsidR="00075DD3">
        <w:rPr>
          <w:b/>
          <w:sz w:val="36"/>
          <w:szCs w:val="36"/>
        </w:rPr>
        <w:t>2</w:t>
      </w:r>
      <w:r>
        <w:rPr>
          <w:b/>
          <w:sz w:val="36"/>
          <w:szCs w:val="36"/>
        </w:rPr>
        <w:t>.</w:t>
      </w:r>
      <w:r w:rsidR="00075DD3">
        <w:rPr>
          <w:b/>
          <w:sz w:val="36"/>
          <w:szCs w:val="36"/>
        </w:rPr>
        <w:t>6</w:t>
      </w:r>
      <w:r>
        <w:rPr>
          <w:b/>
          <w:sz w:val="36"/>
          <w:szCs w:val="36"/>
        </w:rPr>
        <w:t>.1. SCRUM</w:t>
      </w:r>
    </w:p>
    <w:p w:rsidR="005E6DE2" w:rsidRDefault="005E6DE2" w:rsidP="005E6DE2">
      <w:r>
        <w:t xml:space="preserve">El uso de tecnologías punteras como .net </w:t>
      </w:r>
      <w:r w:rsidRPr="009B340F">
        <w:rPr>
          <w:i/>
        </w:rPr>
        <w:t>core</w:t>
      </w:r>
      <w:r>
        <w:t xml:space="preserve"> 2</w:t>
      </w:r>
      <w:r w:rsidR="00CA017D">
        <w:t xml:space="preserve"> (6)</w:t>
      </w:r>
      <w:r>
        <w:t xml:space="preserve"> en un lenguaje moderno orientado a objetos como el C# </w:t>
      </w:r>
      <w:r w:rsidR="00CA017D">
        <w:t xml:space="preserve">(12) </w:t>
      </w:r>
      <w:r>
        <w:t xml:space="preserve">y </w:t>
      </w:r>
      <w:r w:rsidRPr="009B340F">
        <w:rPr>
          <w:i/>
        </w:rPr>
        <w:t>frameworks</w:t>
      </w:r>
      <w:r>
        <w:t xml:space="preserve"> utilizados como .net o como </w:t>
      </w:r>
      <w:r>
        <w:rPr>
          <w:i/>
        </w:rPr>
        <w:t>E</w:t>
      </w:r>
      <w:r w:rsidRPr="009B340F">
        <w:rPr>
          <w:i/>
        </w:rPr>
        <w:t>ntity</w:t>
      </w:r>
      <w:r>
        <w:rPr>
          <w:i/>
        </w:rPr>
        <w:t>F</w:t>
      </w:r>
      <w:r w:rsidRPr="009B340F">
        <w:rPr>
          <w:i/>
        </w:rPr>
        <w:t>ramework</w:t>
      </w:r>
      <w:r w:rsidR="00997368">
        <w:rPr>
          <w:i/>
        </w:rPr>
        <w:t xml:space="preserve"> </w:t>
      </w:r>
      <w:r w:rsidR="00CA017D" w:rsidRPr="00CA017D">
        <w:t>(11)</w:t>
      </w:r>
      <w:r>
        <w:t>, demandan un tipo de desarrollo que permita adaptarse a las necesidades cambiantes de los requisitos que puedan surgir durante el desarrollo del presente proyecto.</w:t>
      </w:r>
    </w:p>
    <w:p w:rsidR="005E6DE2" w:rsidRDefault="005E6DE2" w:rsidP="005E6DE2">
      <w:r>
        <w:t>Para ello, se ha decidido utilizar un tipo de metodología de desarrollo ágil, cuya principal característica es el poder adaptarse a estos posibles cambios de manera continua sin interrumpir el desarrollo y permitir así un diseño estructurado y bien determinado.</w:t>
      </w:r>
    </w:p>
    <w:p w:rsidR="005E6DE2" w:rsidRDefault="005E6DE2" w:rsidP="005E6DE2">
      <w:r>
        <w:t xml:space="preserve">A pesar de que el proyecto se realiza solamente por una persona, se ha decidido por la metodología </w:t>
      </w:r>
      <w:r w:rsidRPr="00DA6D2E">
        <w:rPr>
          <w:i/>
        </w:rPr>
        <w:t>Scrum</w:t>
      </w:r>
      <w:r>
        <w:rPr>
          <w:rStyle w:val="Refdenotaalpie"/>
          <w:i/>
        </w:rPr>
        <w:footnoteReference w:id="12"/>
      </w:r>
      <w:r w:rsidR="00997368">
        <w:t xml:space="preserve">(23, </w:t>
      </w:r>
      <w:r w:rsidR="00CA017D" w:rsidRPr="00CA017D">
        <w:t>14)</w:t>
      </w:r>
      <w:r>
        <w:t>, la cual permitirá dividir las tareas que conforman en proyecto en tareas y poder clasificarlo de manera que los hitos entregables encajen con los plazos de entrega preestablecidos.</w:t>
      </w:r>
    </w:p>
    <w:p w:rsidR="005E6DE2" w:rsidRDefault="005E6DE2" w:rsidP="005E6DE2"/>
    <w:p w:rsidR="005E6DE2" w:rsidRDefault="00845C86" w:rsidP="005E6DE2">
      <w:pPr>
        <w:jc w:val="center"/>
      </w:pPr>
      <w:r>
        <w:rPr>
          <w:noProof/>
          <w:lang w:val="es-ES" w:eastAsia="es-ES"/>
        </w:rPr>
        <w:lastRenderedPageBreak/>
        <w:drawing>
          <wp:inline distT="0" distB="0" distL="0" distR="0">
            <wp:extent cx="5753100" cy="3230880"/>
            <wp:effectExtent l="0" t="0" r="0" b="0"/>
            <wp:docPr id="1" name="Imagen 1" descr="SCrum-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um-project"/>
                    <pic:cNvPicPr>
                      <a:picLocks noChangeAspect="1" noChangeArrowheads="1"/>
                    </pic:cNvPicPr>
                  </pic:nvPicPr>
                  <pic: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rsidR="005E6DE2" w:rsidRPr="00366100" w:rsidRDefault="005E6DE2" w:rsidP="005E6DE2">
      <w:pPr>
        <w:pStyle w:val="NormalWeb"/>
        <w:spacing w:before="0" w:beforeAutospacing="0" w:after="0" w:afterAutospacing="0" w:line="360" w:lineRule="atLeast"/>
        <w:ind w:hanging="120"/>
        <w:rPr>
          <w:rStyle w:val="selectable"/>
          <w:rFonts w:ascii="Arial" w:hAnsi="Arial" w:cs="Arial"/>
          <w:color w:val="666666"/>
          <w:sz w:val="20"/>
          <w:szCs w:val="20"/>
          <w:lang w:val="es-ES"/>
        </w:rPr>
      </w:pPr>
      <w:r w:rsidRPr="00366100">
        <w:rPr>
          <w:rStyle w:val="selectable"/>
          <w:rFonts w:ascii="Arial" w:hAnsi="Arial" w:cs="Arial"/>
          <w:color w:val="666666"/>
          <w:sz w:val="20"/>
          <w:szCs w:val="20"/>
          <w:lang w:val="es-ES"/>
        </w:rPr>
        <w:t>Kaizenia Institute. (2018). </w:t>
      </w:r>
      <w:r w:rsidRPr="00366100">
        <w:rPr>
          <w:rStyle w:val="selectable"/>
          <w:rFonts w:ascii="Arial" w:hAnsi="Arial" w:cs="Arial"/>
          <w:i/>
          <w:iCs/>
          <w:color w:val="666666"/>
          <w:sz w:val="20"/>
          <w:szCs w:val="20"/>
          <w:lang w:val="es-ES"/>
        </w:rPr>
        <w:t>Roles Centrales de Scrum ¡Conforma exitosamente a tu equipo!</w:t>
      </w:r>
      <w:r w:rsidRPr="00366100">
        <w:rPr>
          <w:rStyle w:val="selectable"/>
          <w:rFonts w:ascii="Arial" w:hAnsi="Arial" w:cs="Arial"/>
          <w:color w:val="666666"/>
          <w:sz w:val="20"/>
          <w:szCs w:val="20"/>
          <w:lang w:val="es-ES"/>
        </w:rPr>
        <w:t>.</w:t>
      </w:r>
    </w:p>
    <w:p w:rsidR="005E6DE2" w:rsidRPr="005E6DE2" w:rsidRDefault="007256E0" w:rsidP="005E6DE2">
      <w:pPr>
        <w:pStyle w:val="NormalWeb"/>
        <w:spacing w:before="0" w:beforeAutospacing="0" w:after="0" w:afterAutospacing="0" w:line="360" w:lineRule="atLeast"/>
        <w:ind w:hanging="120"/>
        <w:rPr>
          <w:rFonts w:ascii="Arial" w:hAnsi="Arial" w:cs="Arial"/>
          <w:color w:val="666666"/>
          <w:sz w:val="20"/>
          <w:szCs w:val="20"/>
          <w:lang w:val="es-ES"/>
        </w:rPr>
      </w:pPr>
      <w:r w:rsidRPr="007256E0">
        <w:rPr>
          <w:rStyle w:val="selectable"/>
          <w:rFonts w:ascii="Arial" w:hAnsi="Arial" w:cs="Arial"/>
          <w:color w:val="666666"/>
          <w:sz w:val="20"/>
          <w:szCs w:val="20"/>
          <w:lang w:val="es-ES"/>
        </w:rPr>
        <w:t xml:space="preserve">http://www.kzi.mx/roles-centrales-de-la-metodologia-scrum/ </w:t>
      </w:r>
    </w:p>
    <w:p w:rsidR="005E6DE2" w:rsidRPr="005E6DE2" w:rsidRDefault="005E6DE2" w:rsidP="005E6DE2">
      <w:pPr>
        <w:rPr>
          <w:lang w:val="es-ES"/>
        </w:rPr>
      </w:pPr>
    </w:p>
    <w:p w:rsidR="005E6DE2" w:rsidRDefault="005E6DE2" w:rsidP="005E6DE2">
      <w:r>
        <w:t xml:space="preserve">Siguiendo esta metodología, el primer paso, obviando aquellos pasos que impliquen reuniones de equipo  como la toma de decisiones grupales o </w:t>
      </w:r>
      <w:r w:rsidRPr="00354813">
        <w:rPr>
          <w:i/>
        </w:rPr>
        <w:t>brainstorming</w:t>
      </w:r>
      <w:r>
        <w:rPr>
          <w:rStyle w:val="Refdenotaalpie"/>
          <w:i/>
        </w:rPr>
        <w:footnoteReference w:id="13"/>
      </w:r>
      <w:r>
        <w:t>, es el de organizar las tareas mínimas que conforme viabilidad al proyecto y una estructura adecuada tanto que sirva como soporte al diseño inicial así como aquellas características que se decidieran incorporar en un futuro próximo.</w:t>
      </w:r>
    </w:p>
    <w:p w:rsidR="005E6DE2" w:rsidRPr="00DA5535" w:rsidRDefault="005E6DE2" w:rsidP="00B91F24">
      <w:r>
        <w:t xml:space="preserve">A parte de seguir la metodología básica de </w:t>
      </w:r>
      <w:r w:rsidRPr="00775EEF">
        <w:rPr>
          <w:i/>
        </w:rPr>
        <w:t>scrum</w:t>
      </w:r>
      <w:r>
        <w:t xml:space="preserve">,  también se han seguido los Principios del manifiesto del desarrollo ágil de </w:t>
      </w:r>
      <w:r w:rsidR="0072417D" w:rsidRPr="0072417D">
        <w:rPr>
          <w:i/>
        </w:rPr>
        <w:t>scrum</w:t>
      </w:r>
      <w:r>
        <w:t>.</w:t>
      </w:r>
    </w:p>
    <w:p w:rsidR="00DB294C" w:rsidRPr="00B32E7D" w:rsidRDefault="006C3BF5" w:rsidP="00B91F24">
      <w:pPr>
        <w:rPr>
          <w:b/>
          <w:sz w:val="36"/>
          <w:szCs w:val="36"/>
        </w:rPr>
      </w:pPr>
      <w:r>
        <w:rPr>
          <w:b/>
          <w:sz w:val="36"/>
          <w:szCs w:val="36"/>
        </w:rPr>
        <w:t xml:space="preserve">3.3 </w:t>
      </w:r>
      <w:r w:rsidR="00B32E7D" w:rsidRPr="00B32E7D">
        <w:rPr>
          <w:b/>
          <w:sz w:val="36"/>
          <w:szCs w:val="36"/>
        </w:rPr>
        <w:t>IDENTIFICACI</w:t>
      </w:r>
      <w:r>
        <w:rPr>
          <w:b/>
          <w:sz w:val="36"/>
          <w:szCs w:val="36"/>
        </w:rPr>
        <w:t>Ó</w:t>
      </w:r>
      <w:r w:rsidR="00B32E7D" w:rsidRPr="00B32E7D">
        <w:rPr>
          <w:b/>
          <w:sz w:val="36"/>
          <w:szCs w:val="36"/>
        </w:rPr>
        <w:t>N DE REQUISITOS</w:t>
      </w:r>
    </w:p>
    <w:p w:rsidR="006C3BF5" w:rsidRDefault="00B32E7D" w:rsidP="0046398F">
      <w:r>
        <w:t xml:space="preserve">Siguiendo los datos obtenidos en el estudio preliminar, es </w:t>
      </w:r>
      <w:r w:rsidR="0008636E">
        <w:t>necesario identificar</w:t>
      </w:r>
      <w:r>
        <w:t xml:space="preserve"> aquellos requisitos que son base para el desarrollo de la aplicación. Los requisitos se pueden dividir en requisitos funcionales y requisitos no funcionales.</w:t>
      </w:r>
    </w:p>
    <w:p w:rsidR="00997368" w:rsidRPr="00DA5535" w:rsidRDefault="00B32E7D" w:rsidP="0046398F">
      <w:r>
        <w:t xml:space="preserve"> La diferencia principal entre ambos tipos sin entrar en detalles radica en que los primeros son aquellos que especifican una funcionalidad principal </w:t>
      </w:r>
      <w:r w:rsidR="006C3BF5">
        <w:t xml:space="preserve">o característica requerida </w:t>
      </w:r>
      <w:r>
        <w:t>y los segundos atienden más a comportamientos</w:t>
      </w:r>
      <w:r w:rsidR="006C3BF5">
        <w:t>, lenguajes o temas relacionados con el sistema.</w:t>
      </w:r>
      <w:bookmarkStart w:id="7" w:name="_GoBack"/>
      <w:bookmarkEnd w:id="7"/>
    </w:p>
    <w:p w:rsidR="006C3BF5" w:rsidRDefault="006C3BF5" w:rsidP="0046398F">
      <w:pPr>
        <w:rPr>
          <w:b/>
          <w:sz w:val="36"/>
          <w:szCs w:val="36"/>
        </w:rPr>
      </w:pPr>
      <w:r>
        <w:rPr>
          <w:b/>
          <w:sz w:val="36"/>
          <w:szCs w:val="36"/>
        </w:rPr>
        <w:lastRenderedPageBreak/>
        <w:t>3.3.1 REQUISITOS FUNCIONALES</w:t>
      </w:r>
    </w:p>
    <w:p w:rsidR="00082809" w:rsidRDefault="00082809" w:rsidP="0046398F">
      <w:r>
        <w:t xml:space="preserve">En este aparatado se identificarán los requisitos </w:t>
      </w:r>
      <w:r w:rsidR="00417DDA">
        <w:t>funcionales</w:t>
      </w:r>
      <w:ins w:id="8" w:author="charl" w:date="2018-05-10T19:05:00Z">
        <w:r w:rsidR="002A76AE">
          <w:t xml:space="preserve"> </w:t>
        </w:r>
      </w:ins>
      <w:r w:rsidR="00FF4F19">
        <w:t xml:space="preserve">con </w:t>
      </w:r>
      <w:r>
        <w:t xml:space="preserve"> los siguientes</w:t>
      </w:r>
      <w:ins w:id="9" w:author="charl" w:date="2018-05-10T19:05:00Z">
        <w:r w:rsidR="002A76AE">
          <w:t xml:space="preserve"> </w:t>
        </w:r>
      </w:ins>
      <w:r w:rsidR="0008636E">
        <w:t>elementos</w:t>
      </w:r>
      <w:r>
        <w:t>:</w:t>
      </w:r>
    </w:p>
    <w:p w:rsidR="0008636E" w:rsidRDefault="0008636E" w:rsidP="0008636E">
      <w:pPr>
        <w:pStyle w:val="Prrafodelista"/>
        <w:numPr>
          <w:ilvl w:val="0"/>
          <w:numId w:val="3"/>
        </w:numPr>
      </w:pPr>
      <w:r>
        <w:t>Un código descriptivo</w:t>
      </w:r>
    </w:p>
    <w:p w:rsidR="0008636E" w:rsidRDefault="0008636E" w:rsidP="0008636E">
      <w:pPr>
        <w:pStyle w:val="Prrafodelista"/>
        <w:numPr>
          <w:ilvl w:val="0"/>
          <w:numId w:val="3"/>
        </w:numPr>
      </w:pPr>
      <w:r>
        <w:t>Nombre</w:t>
      </w:r>
    </w:p>
    <w:p w:rsidR="0008636E" w:rsidRDefault="0008636E" w:rsidP="0008636E">
      <w:pPr>
        <w:pStyle w:val="Prrafodelista"/>
        <w:numPr>
          <w:ilvl w:val="0"/>
          <w:numId w:val="3"/>
        </w:numPr>
      </w:pPr>
      <w:r>
        <w:t>La fecha de creación</w:t>
      </w:r>
    </w:p>
    <w:p w:rsidR="0008636E" w:rsidRDefault="0008636E" w:rsidP="004D6CB8">
      <w:pPr>
        <w:pStyle w:val="Prrafodelista"/>
        <w:numPr>
          <w:ilvl w:val="0"/>
          <w:numId w:val="3"/>
        </w:numPr>
      </w:pPr>
      <w:r>
        <w:t>El autor</w:t>
      </w:r>
    </w:p>
    <w:p w:rsidR="0008636E" w:rsidRDefault="0008636E" w:rsidP="0008636E">
      <w:pPr>
        <w:pStyle w:val="Prrafodelista"/>
        <w:numPr>
          <w:ilvl w:val="0"/>
          <w:numId w:val="3"/>
        </w:numPr>
      </w:pPr>
      <w:r>
        <w:t>La prioridad</w:t>
      </w:r>
    </w:p>
    <w:p w:rsidR="0008636E" w:rsidRDefault="0008636E" w:rsidP="0046398F"/>
    <w:tbl>
      <w:tblPr>
        <w:tblStyle w:val="Sombreadoclaro-nfasis11"/>
        <w:tblW w:w="0" w:type="auto"/>
        <w:shd w:val="clear" w:color="auto" w:fill="FFFFFF" w:themeFill="background1"/>
        <w:tblLook w:val="04A0"/>
      </w:tblPr>
      <w:tblGrid>
        <w:gridCol w:w="4605"/>
        <w:gridCol w:w="4605"/>
      </w:tblGrid>
      <w:tr w:rsidR="00495738" w:rsidRPr="0038329B" w:rsidTr="0038329B">
        <w:trPr>
          <w:cnfStyle w:val="1000000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pPr>
            <w:r w:rsidRPr="0038329B">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cnfStyle w:val="100000000000"/>
              <w:rPr>
                <w:color w:val="000000" w:themeColor="text1"/>
              </w:rPr>
            </w:pPr>
            <w:r w:rsidRPr="0038329B">
              <w:rPr>
                <w:color w:val="000000" w:themeColor="text1"/>
              </w:rPr>
              <w:t>RQF-1</w:t>
            </w:r>
          </w:p>
        </w:tc>
      </w:tr>
      <w:tr w:rsidR="00495738" w:rsidRPr="0038329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pPr>
            <w:r w:rsidRPr="0038329B">
              <w:t>NOMBRE</w:t>
            </w:r>
          </w:p>
        </w:tc>
        <w:tc>
          <w:tcPr>
            <w:tcW w:w="4605" w:type="dxa"/>
            <w:tcBorders>
              <w:top w:val="single" w:sz="4" w:space="0" w:color="auto"/>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cnfStyle w:val="000000100000"/>
              <w:rPr>
                <w:color w:val="000000" w:themeColor="text1"/>
              </w:rPr>
            </w:pPr>
            <w:r w:rsidRPr="0038329B">
              <w:rPr>
                <w:color w:val="000000" w:themeColor="text1"/>
              </w:rPr>
              <w:t>Login</w:t>
            </w:r>
          </w:p>
        </w:tc>
      </w:tr>
      <w:tr w:rsidR="00495738" w:rsidRPr="0038329B" w:rsidTr="0038329B">
        <w:tc>
          <w:tcPr>
            <w:cnfStyle w:val="001000000000"/>
            <w:tcW w:w="4605" w:type="dxa"/>
            <w:tcBorders>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pPr>
            <w:r w:rsidRPr="0038329B">
              <w:t>FECHA CREACIÓN</w:t>
            </w:r>
          </w:p>
        </w:tc>
        <w:tc>
          <w:tcPr>
            <w:tcW w:w="4605" w:type="dxa"/>
            <w:tcBorders>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cnfStyle w:val="000000000000"/>
              <w:rPr>
                <w:color w:val="000000" w:themeColor="text1"/>
              </w:rPr>
            </w:pPr>
            <w:r w:rsidRPr="0038329B">
              <w:rPr>
                <w:color w:val="000000" w:themeColor="text1"/>
              </w:rPr>
              <w:t>07/04/2018</w:t>
            </w:r>
          </w:p>
        </w:tc>
      </w:tr>
      <w:tr w:rsidR="00495738" w:rsidRPr="0038329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pPr>
            <w:r w:rsidRPr="0038329B">
              <w:t>AUTOR</w:t>
            </w:r>
          </w:p>
        </w:tc>
        <w:tc>
          <w:tcPr>
            <w:tcW w:w="4605" w:type="dxa"/>
            <w:tcBorders>
              <w:left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cnfStyle w:val="000000100000"/>
              <w:rPr>
                <w:color w:val="000000" w:themeColor="text1"/>
              </w:rPr>
            </w:pPr>
            <w:r w:rsidRPr="0038329B">
              <w:rPr>
                <w:color w:val="000000" w:themeColor="text1"/>
              </w:rPr>
              <w:t>Carlos Moreno Palacios</w:t>
            </w:r>
          </w:p>
        </w:tc>
      </w:tr>
      <w:tr w:rsidR="00495738" w:rsidRPr="0038329B"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pPr>
            <w:r w:rsidRPr="0038329B">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495738" w:rsidRPr="0038329B" w:rsidRDefault="00495738" w:rsidP="0038329B">
            <w:pPr>
              <w:shd w:val="clear" w:color="auto" w:fill="FFFFFF" w:themeFill="background1"/>
              <w:cnfStyle w:val="000000000000"/>
              <w:rPr>
                <w:color w:val="000000" w:themeColor="text1"/>
              </w:rPr>
            </w:pPr>
            <w:r w:rsidRPr="0038329B">
              <w:rPr>
                <w:color w:val="000000" w:themeColor="text1"/>
              </w:rPr>
              <w:t>Alta</w:t>
            </w:r>
          </w:p>
        </w:tc>
      </w:tr>
      <w:tr w:rsidR="00AA30AF" w:rsidRPr="0038329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100000"/>
              <w:rPr>
                <w:b/>
                <w:color w:val="000000" w:themeColor="text1"/>
              </w:rPr>
            </w:pPr>
            <w:r w:rsidRPr="0038329B">
              <w:rPr>
                <w:b/>
                <w:color w:val="000000" w:themeColor="text1"/>
              </w:rPr>
              <w:t>RQF-2</w:t>
            </w:r>
          </w:p>
        </w:tc>
      </w:tr>
      <w:tr w:rsidR="00AA30AF" w:rsidRPr="0038329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NOMBRE</w:t>
            </w:r>
          </w:p>
        </w:tc>
        <w:tc>
          <w:tcPr>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000000"/>
              <w:rPr>
                <w:color w:val="000000" w:themeColor="text1"/>
              </w:rPr>
            </w:pPr>
            <w:r w:rsidRPr="0038329B">
              <w:rPr>
                <w:color w:val="000000" w:themeColor="text1"/>
              </w:rPr>
              <w:t>Recuperación</w:t>
            </w:r>
          </w:p>
        </w:tc>
      </w:tr>
      <w:tr w:rsidR="00AA30AF" w:rsidRPr="0038329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FECHA CREACIÓN</w:t>
            </w:r>
          </w:p>
        </w:tc>
        <w:tc>
          <w:tcPr>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100000"/>
              <w:rPr>
                <w:color w:val="000000" w:themeColor="text1"/>
              </w:rPr>
            </w:pPr>
            <w:r w:rsidRPr="0038329B">
              <w:rPr>
                <w:color w:val="000000" w:themeColor="text1"/>
              </w:rPr>
              <w:t>07/04/2018</w:t>
            </w:r>
          </w:p>
        </w:tc>
      </w:tr>
      <w:tr w:rsidR="00AA30AF" w:rsidRPr="0038329B" w:rsidTr="0038329B">
        <w:tc>
          <w:tcPr>
            <w:cnfStyle w:val="001000000000"/>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AUTOR</w:t>
            </w:r>
          </w:p>
        </w:tc>
        <w:tc>
          <w:tcPr>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000000"/>
              <w:rPr>
                <w:color w:val="000000" w:themeColor="text1"/>
              </w:rPr>
            </w:pPr>
            <w:r w:rsidRPr="0038329B">
              <w:rPr>
                <w:color w:val="000000" w:themeColor="text1"/>
              </w:rPr>
              <w:t>Carlos Moreno Palacios</w:t>
            </w:r>
          </w:p>
        </w:tc>
      </w:tr>
      <w:tr w:rsidR="00AA30AF" w:rsidRPr="0038329B"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100000"/>
              <w:rPr>
                <w:color w:val="000000" w:themeColor="text1"/>
              </w:rPr>
            </w:pPr>
            <w:r w:rsidRPr="0038329B">
              <w:rPr>
                <w:color w:val="000000" w:themeColor="text1"/>
              </w:rPr>
              <w:t>Alta</w:t>
            </w:r>
          </w:p>
        </w:tc>
      </w:tr>
      <w:tr w:rsidR="00AA30AF" w:rsidRPr="0038329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000000"/>
              <w:rPr>
                <w:b/>
                <w:color w:val="000000" w:themeColor="text1"/>
              </w:rPr>
            </w:pPr>
            <w:r w:rsidRPr="0038329B">
              <w:rPr>
                <w:b/>
                <w:color w:val="000000" w:themeColor="text1"/>
              </w:rPr>
              <w:t>RQF-3</w:t>
            </w:r>
          </w:p>
        </w:tc>
      </w:tr>
      <w:tr w:rsidR="00AA30AF" w:rsidRPr="0038329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NOMBRE</w:t>
            </w:r>
          </w:p>
        </w:tc>
        <w:tc>
          <w:tcPr>
            <w:tcW w:w="4605" w:type="dxa"/>
            <w:tcBorders>
              <w:top w:val="single" w:sz="4" w:space="0" w:color="auto"/>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100000"/>
              <w:rPr>
                <w:color w:val="000000" w:themeColor="text1"/>
              </w:rPr>
            </w:pPr>
            <w:r w:rsidRPr="0038329B">
              <w:rPr>
                <w:color w:val="000000" w:themeColor="text1"/>
              </w:rPr>
              <w:t>Error Datos Login</w:t>
            </w:r>
          </w:p>
        </w:tc>
      </w:tr>
      <w:tr w:rsidR="00AA30AF" w:rsidRPr="0038329B" w:rsidTr="0038329B">
        <w:tc>
          <w:tcPr>
            <w:cnfStyle w:val="001000000000"/>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FECHA CREACIÓN</w:t>
            </w:r>
          </w:p>
        </w:tc>
        <w:tc>
          <w:tcPr>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000000"/>
              <w:rPr>
                <w:color w:val="000000" w:themeColor="text1"/>
              </w:rPr>
            </w:pPr>
            <w:r w:rsidRPr="0038329B">
              <w:rPr>
                <w:color w:val="000000" w:themeColor="text1"/>
              </w:rPr>
              <w:t>07/04/2018</w:t>
            </w:r>
          </w:p>
        </w:tc>
      </w:tr>
      <w:tr w:rsidR="00AA30AF" w:rsidRPr="0038329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AUTOR</w:t>
            </w:r>
          </w:p>
        </w:tc>
        <w:tc>
          <w:tcPr>
            <w:tcW w:w="4605" w:type="dxa"/>
            <w:tcBorders>
              <w:left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cnfStyle w:val="000000100000"/>
              <w:rPr>
                <w:color w:val="000000" w:themeColor="text1"/>
              </w:rPr>
            </w:pPr>
            <w:r w:rsidRPr="0038329B">
              <w:rPr>
                <w:color w:val="000000" w:themeColor="text1"/>
              </w:rPr>
              <w:t>Carlos Moreno Palacios</w:t>
            </w:r>
          </w:p>
        </w:tc>
      </w:tr>
      <w:tr w:rsidR="00AA30AF"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AA30AF" w:rsidRPr="0038329B" w:rsidRDefault="00AA30AF" w:rsidP="0038329B">
            <w:pPr>
              <w:shd w:val="clear" w:color="auto" w:fill="FFFFFF" w:themeFill="background1"/>
            </w:pPr>
            <w:r w:rsidRPr="0038329B">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AA30AF" w:rsidRPr="00495738" w:rsidRDefault="00AA30AF" w:rsidP="0038329B">
            <w:pPr>
              <w:shd w:val="clear" w:color="auto" w:fill="FFFFFF" w:themeFill="background1"/>
              <w:cnfStyle w:val="000000000000"/>
              <w:rPr>
                <w:color w:val="000000" w:themeColor="text1"/>
              </w:rPr>
            </w:pPr>
            <w:r w:rsidRPr="0038329B">
              <w:rPr>
                <w:color w:val="000000" w:themeColor="text1"/>
              </w:rPr>
              <w:t>Alta</w:t>
            </w:r>
          </w:p>
        </w:tc>
      </w:tr>
      <w:tr w:rsidR="00AA30AF"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A30AF" w:rsidRDefault="00AA30AF"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AA30AF" w:rsidRPr="008F1D2A" w:rsidRDefault="00AA30AF" w:rsidP="0038329B">
            <w:pPr>
              <w:shd w:val="clear" w:color="auto" w:fill="FFFFFF" w:themeFill="background1"/>
              <w:cnfStyle w:val="000000100000"/>
              <w:rPr>
                <w:color w:val="000000" w:themeColor="text1"/>
              </w:rPr>
            </w:pPr>
            <w:r w:rsidRPr="008F1D2A">
              <w:rPr>
                <w:color w:val="000000" w:themeColor="text1"/>
              </w:rPr>
              <w:t>RQF-</w:t>
            </w:r>
            <w:r>
              <w:rPr>
                <w:color w:val="000000" w:themeColor="text1"/>
              </w:rPr>
              <w:t>5</w:t>
            </w:r>
          </w:p>
        </w:tc>
      </w:tr>
      <w:tr w:rsidR="00AA30AF"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A30AF" w:rsidRDefault="00AA30AF"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AA30AF" w:rsidRPr="008F1D2A" w:rsidRDefault="00AA30AF" w:rsidP="0038329B">
            <w:pPr>
              <w:shd w:val="clear" w:color="auto" w:fill="FFFFFF" w:themeFill="background1"/>
              <w:cnfStyle w:val="000000000000"/>
              <w:rPr>
                <w:color w:val="000000" w:themeColor="text1"/>
              </w:rPr>
            </w:pPr>
            <w:r>
              <w:rPr>
                <w:color w:val="000000" w:themeColor="text1"/>
              </w:rPr>
              <w:t>Alta de usuario</w:t>
            </w:r>
          </w:p>
        </w:tc>
      </w:tr>
      <w:tr w:rsidR="00AA30AF"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AA30AF" w:rsidRDefault="00AA30AF"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AA30AF" w:rsidRPr="00495738" w:rsidRDefault="00AA30AF" w:rsidP="0038329B">
            <w:pPr>
              <w:shd w:val="clear" w:color="auto" w:fill="FFFFFF" w:themeFill="background1"/>
              <w:cnfStyle w:val="000000100000"/>
              <w:rPr>
                <w:color w:val="000000" w:themeColor="text1"/>
              </w:rPr>
            </w:pPr>
            <w:r w:rsidRPr="00495738">
              <w:rPr>
                <w:color w:val="000000" w:themeColor="text1"/>
              </w:rPr>
              <w:t>07/04/2018</w:t>
            </w:r>
          </w:p>
        </w:tc>
      </w:tr>
      <w:tr w:rsidR="00AA30AF" w:rsidTr="0038329B">
        <w:tc>
          <w:tcPr>
            <w:cnfStyle w:val="001000000000"/>
            <w:tcW w:w="4605" w:type="dxa"/>
            <w:tcBorders>
              <w:left w:val="single" w:sz="4" w:space="0" w:color="auto"/>
              <w:right w:val="single" w:sz="4" w:space="0" w:color="auto"/>
            </w:tcBorders>
            <w:shd w:val="clear" w:color="auto" w:fill="FFFFFF" w:themeFill="background1"/>
          </w:tcPr>
          <w:p w:rsidR="00AA30AF" w:rsidRDefault="00AA30AF"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AA30AF" w:rsidRPr="00495738" w:rsidRDefault="00AA30AF" w:rsidP="0038329B">
            <w:pPr>
              <w:shd w:val="clear" w:color="auto" w:fill="FFFFFF" w:themeFill="background1"/>
              <w:cnfStyle w:val="000000000000"/>
              <w:rPr>
                <w:color w:val="000000" w:themeColor="text1"/>
              </w:rPr>
            </w:pPr>
            <w:r w:rsidRPr="00495738">
              <w:rPr>
                <w:color w:val="000000" w:themeColor="text1"/>
              </w:rPr>
              <w:t>Carlos Moreno Palacios</w:t>
            </w:r>
          </w:p>
        </w:tc>
      </w:tr>
      <w:tr w:rsidR="00AA30AF"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AA30AF" w:rsidRDefault="00AA30AF"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AA30AF" w:rsidRPr="00495738" w:rsidRDefault="00AA30AF" w:rsidP="0038329B">
            <w:pPr>
              <w:shd w:val="clear" w:color="auto" w:fill="FFFFFF" w:themeFill="background1"/>
              <w:cnfStyle w:val="000000100000"/>
              <w:rPr>
                <w:color w:val="000000" w:themeColor="text1"/>
              </w:rPr>
            </w:pPr>
            <w:r w:rsidRPr="00495738">
              <w:rPr>
                <w:color w:val="000000" w:themeColor="text1"/>
              </w:rPr>
              <w:t>Alta</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177B12" w:rsidRDefault="00BC6E5B" w:rsidP="0038329B">
            <w:pPr>
              <w:shd w:val="clear" w:color="auto" w:fill="FFFFFF" w:themeFill="background1"/>
              <w:cnfStyle w:val="000000000000"/>
              <w:rPr>
                <w:b/>
                <w:color w:val="000000" w:themeColor="text1"/>
              </w:rPr>
            </w:pPr>
            <w:r w:rsidRPr="00177B12">
              <w:rPr>
                <w:b/>
                <w:color w:val="000000" w:themeColor="text1"/>
              </w:rPr>
              <w:t>RQF-6</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100000"/>
              <w:rPr>
                <w:color w:val="000000" w:themeColor="text1"/>
              </w:rPr>
            </w:pPr>
            <w:r>
              <w:rPr>
                <w:color w:val="000000" w:themeColor="text1"/>
              </w:rPr>
              <w:t>Baja de usuario</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sidRPr="00495738">
              <w:rPr>
                <w:color w:val="000000" w:themeColor="text1"/>
              </w:rPr>
              <w:t>07/04/2018</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sidRPr="00495738">
              <w:rPr>
                <w:color w:val="000000" w:themeColor="text1"/>
              </w:rPr>
              <w:t>Carlos Moreno Palacios</w:t>
            </w:r>
          </w:p>
        </w:tc>
      </w:tr>
      <w:tr w:rsidR="00BC6E5B"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sidRPr="00495738">
              <w:rPr>
                <w:color w:val="000000" w:themeColor="text1"/>
              </w:rPr>
              <w:t>Alta</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lastRenderedPageBreak/>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177B12" w:rsidRDefault="00BC6E5B" w:rsidP="0038329B">
            <w:pPr>
              <w:shd w:val="clear" w:color="auto" w:fill="FFFFFF" w:themeFill="background1"/>
              <w:cnfStyle w:val="000000100000"/>
              <w:rPr>
                <w:b/>
                <w:color w:val="000000" w:themeColor="text1"/>
              </w:rPr>
            </w:pPr>
            <w:r w:rsidRPr="00177B12">
              <w:rPr>
                <w:b/>
                <w:color w:val="000000" w:themeColor="text1"/>
              </w:rPr>
              <w:t>RQF-7</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000000"/>
              <w:rPr>
                <w:color w:val="000000" w:themeColor="text1"/>
              </w:rPr>
            </w:pPr>
            <w:r>
              <w:rPr>
                <w:color w:val="000000" w:themeColor="text1"/>
              </w:rPr>
              <w:t>Información stock y máquinas</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sidRPr="00495738">
              <w:rPr>
                <w:color w:val="000000" w:themeColor="text1"/>
              </w:rPr>
              <w:t>Carlos Moreno Palacios</w:t>
            </w:r>
          </w:p>
        </w:tc>
      </w:tr>
      <w:tr w:rsidR="00BC6E5B"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Pr>
                <w:color w:val="000000" w:themeColor="text1"/>
              </w:rPr>
              <w:t>Media</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177B12" w:rsidRDefault="00BC6E5B" w:rsidP="0038329B">
            <w:pPr>
              <w:shd w:val="clear" w:color="auto" w:fill="FFFFFF" w:themeFill="background1"/>
              <w:cnfStyle w:val="000000000000"/>
              <w:rPr>
                <w:b/>
                <w:color w:val="000000" w:themeColor="text1"/>
              </w:rPr>
            </w:pPr>
            <w:r w:rsidRPr="00177B12">
              <w:rPr>
                <w:b/>
                <w:color w:val="000000" w:themeColor="text1"/>
              </w:rPr>
              <w:t>RQF-8</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100000"/>
              <w:rPr>
                <w:color w:val="000000" w:themeColor="text1"/>
              </w:rPr>
            </w:pPr>
            <w:r>
              <w:rPr>
                <w:color w:val="000000" w:themeColor="text1"/>
              </w:rPr>
              <w:t>Usuarios registrados</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sidRPr="00495738">
              <w:rPr>
                <w:color w:val="000000" w:themeColor="text1"/>
              </w:rPr>
              <w:t>Carlos Moreno Palacios</w:t>
            </w:r>
          </w:p>
        </w:tc>
      </w:tr>
      <w:tr w:rsidR="00BC6E5B"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Pr>
                <w:color w:val="000000" w:themeColor="text1"/>
              </w:rPr>
              <w:t>Baja</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177B12" w:rsidRDefault="00BC6E5B" w:rsidP="0038329B">
            <w:pPr>
              <w:shd w:val="clear" w:color="auto" w:fill="FFFFFF" w:themeFill="background1"/>
              <w:cnfStyle w:val="000000100000"/>
              <w:rPr>
                <w:b/>
                <w:color w:val="000000" w:themeColor="text1"/>
              </w:rPr>
            </w:pPr>
            <w:r w:rsidRPr="00177B12">
              <w:rPr>
                <w:b/>
                <w:color w:val="000000" w:themeColor="text1"/>
              </w:rPr>
              <w:t>RQF-9</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000000"/>
              <w:rPr>
                <w:color w:val="000000" w:themeColor="text1"/>
              </w:rPr>
            </w:pPr>
            <w:r>
              <w:rPr>
                <w:color w:val="000000" w:themeColor="text1"/>
              </w:rPr>
              <w:t>Asignación de máquinas</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sidRPr="00495738">
              <w:rPr>
                <w:color w:val="000000" w:themeColor="text1"/>
              </w:rPr>
              <w:t>Carlos Moreno Palacios</w:t>
            </w:r>
          </w:p>
        </w:tc>
      </w:tr>
      <w:tr w:rsidR="00BC6E5B"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Pr>
                <w:color w:val="000000" w:themeColor="text1"/>
              </w:rPr>
              <w:t>Baja</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177B12" w:rsidRDefault="00BC6E5B" w:rsidP="0038329B">
            <w:pPr>
              <w:shd w:val="clear" w:color="auto" w:fill="FFFFFF" w:themeFill="background1"/>
              <w:cnfStyle w:val="000000000000"/>
              <w:rPr>
                <w:b/>
                <w:color w:val="000000" w:themeColor="text1"/>
              </w:rPr>
            </w:pPr>
            <w:r w:rsidRPr="00177B12">
              <w:rPr>
                <w:b/>
                <w:color w:val="000000" w:themeColor="text1"/>
              </w:rPr>
              <w:t>RQF-10</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100000"/>
              <w:rPr>
                <w:color w:val="000000" w:themeColor="text1"/>
              </w:rPr>
            </w:pPr>
            <w:r>
              <w:rPr>
                <w:color w:val="000000" w:themeColor="text1"/>
              </w:rPr>
              <w:t>Registro de conexión</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sidRPr="00495738">
              <w:rPr>
                <w:color w:val="000000" w:themeColor="text1"/>
              </w:rPr>
              <w:t>Carlos Moreno Palacios</w:t>
            </w:r>
          </w:p>
        </w:tc>
      </w:tr>
      <w:tr w:rsidR="00BC6E5B"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Pr>
                <w:color w:val="000000" w:themeColor="text1"/>
              </w:rPr>
              <w:t>Media</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177B12" w:rsidRDefault="00BC6E5B" w:rsidP="0038329B">
            <w:pPr>
              <w:shd w:val="clear" w:color="auto" w:fill="FFFFFF" w:themeFill="background1"/>
              <w:cnfStyle w:val="000000100000"/>
              <w:rPr>
                <w:b/>
                <w:color w:val="000000" w:themeColor="text1"/>
              </w:rPr>
            </w:pPr>
            <w:r w:rsidRPr="00177B12">
              <w:rPr>
                <w:b/>
                <w:color w:val="000000" w:themeColor="text1"/>
              </w:rPr>
              <w:t>RQF-11</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000000"/>
              <w:rPr>
                <w:color w:val="000000" w:themeColor="text1"/>
              </w:rPr>
            </w:pPr>
            <w:r>
              <w:rPr>
                <w:color w:val="000000" w:themeColor="text1"/>
              </w:rPr>
              <w:t>Cierre de sesión</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sidRPr="00495738">
              <w:rPr>
                <w:color w:val="000000" w:themeColor="text1"/>
              </w:rPr>
              <w:t>Carlos Moreno Palacios</w:t>
            </w:r>
          </w:p>
        </w:tc>
      </w:tr>
      <w:tr w:rsidR="00BC6E5B"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Pr>
                <w:color w:val="000000" w:themeColor="text1"/>
              </w:rPr>
              <w:t>Baja</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000000"/>
              <w:rPr>
                <w:color w:val="000000" w:themeColor="text1"/>
              </w:rPr>
            </w:pPr>
            <w:r w:rsidRPr="008F1D2A">
              <w:rPr>
                <w:color w:val="000000" w:themeColor="text1"/>
              </w:rPr>
              <w:t>RQF-</w:t>
            </w:r>
            <w:r>
              <w:rPr>
                <w:color w:val="000000" w:themeColor="text1"/>
              </w:rPr>
              <w:t>12</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BC6E5B" w:rsidP="0038329B">
            <w:pPr>
              <w:shd w:val="clear" w:color="auto" w:fill="FFFFFF" w:themeFill="background1"/>
              <w:cnfStyle w:val="000000100000"/>
              <w:rPr>
                <w:color w:val="000000" w:themeColor="text1"/>
              </w:rPr>
            </w:pPr>
            <w:r>
              <w:rPr>
                <w:color w:val="000000" w:themeColor="text1"/>
              </w:rPr>
              <w:t>Ayuda</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sidRPr="00495738">
              <w:rPr>
                <w:color w:val="000000" w:themeColor="text1"/>
              </w:rPr>
              <w:t>Carlos Moreno Palacios</w:t>
            </w:r>
          </w:p>
        </w:tc>
      </w:tr>
      <w:tr w:rsidR="00BC6E5B"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Pr>
                <w:color w:val="000000" w:themeColor="text1"/>
              </w:rPr>
              <w:t>Baja</w:t>
            </w:r>
          </w:p>
        </w:tc>
      </w:tr>
      <w:tr w:rsidR="00BC6E5B"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B82F1A" w:rsidRDefault="00BC6E5B" w:rsidP="0038329B">
            <w:pPr>
              <w:shd w:val="clear" w:color="auto" w:fill="FFFFFF" w:themeFill="background1"/>
              <w:cnfStyle w:val="000000100000"/>
              <w:rPr>
                <w:b/>
                <w:color w:val="000000" w:themeColor="text1"/>
              </w:rPr>
            </w:pPr>
            <w:r w:rsidRPr="00B82F1A">
              <w:rPr>
                <w:b/>
                <w:color w:val="000000" w:themeColor="text1"/>
              </w:rPr>
              <w:t>RQF-13</w:t>
            </w:r>
          </w:p>
        </w:tc>
      </w:tr>
      <w:tr w:rsidR="00BC6E5B"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E5B" w:rsidRPr="008F1D2A" w:rsidRDefault="007A24B6" w:rsidP="0038329B">
            <w:pPr>
              <w:shd w:val="clear" w:color="auto" w:fill="FFFFFF" w:themeFill="background1"/>
              <w:cnfStyle w:val="000000000000"/>
              <w:rPr>
                <w:color w:val="000000" w:themeColor="text1"/>
              </w:rPr>
            </w:pPr>
            <w:r>
              <w:rPr>
                <w:color w:val="000000" w:themeColor="text1"/>
              </w:rPr>
              <w:t>Alta máquina</w:t>
            </w:r>
          </w:p>
        </w:tc>
      </w:tr>
      <w:tr w:rsidR="00BC6E5B"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BC6E5B" w:rsidTr="0038329B">
        <w:tc>
          <w:tcPr>
            <w:cnfStyle w:val="001000000000"/>
            <w:tcW w:w="4605" w:type="dxa"/>
            <w:tcBorders>
              <w:left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C6E5B" w:rsidRPr="00495738" w:rsidRDefault="00BC6E5B" w:rsidP="0038329B">
            <w:pPr>
              <w:shd w:val="clear" w:color="auto" w:fill="FFFFFF" w:themeFill="background1"/>
              <w:cnfStyle w:val="000000000000"/>
              <w:rPr>
                <w:color w:val="000000" w:themeColor="text1"/>
              </w:rPr>
            </w:pPr>
            <w:r w:rsidRPr="00495738">
              <w:rPr>
                <w:color w:val="000000" w:themeColor="text1"/>
              </w:rPr>
              <w:t>Carlos Moreno Palacios</w:t>
            </w:r>
          </w:p>
        </w:tc>
      </w:tr>
      <w:tr w:rsidR="00BC6E5B"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E5B" w:rsidRDefault="00BC6E5B" w:rsidP="0038329B">
            <w:pPr>
              <w:shd w:val="clear" w:color="auto" w:fill="FFFFFF" w:themeFill="background1"/>
              <w:cnfStyle w:val="000000100000"/>
              <w:rPr>
                <w:color w:val="000000" w:themeColor="text1"/>
              </w:rPr>
            </w:pPr>
            <w:r>
              <w:rPr>
                <w:color w:val="000000" w:themeColor="text1"/>
              </w:rPr>
              <w:t>Baja</w:t>
            </w:r>
          </w:p>
          <w:p w:rsidR="00DA5535" w:rsidRPr="00495738" w:rsidRDefault="00DA5535" w:rsidP="0038329B">
            <w:pPr>
              <w:shd w:val="clear" w:color="auto" w:fill="FFFFFF" w:themeFill="background1"/>
              <w:cnfStyle w:val="000000100000"/>
              <w:rPr>
                <w:color w:val="000000" w:themeColor="text1"/>
              </w:rPr>
            </w:pPr>
          </w:p>
        </w:tc>
      </w:tr>
      <w:tr w:rsidR="007A24B6"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7A24B6" w:rsidRDefault="007A24B6" w:rsidP="0038329B">
            <w:pPr>
              <w:shd w:val="clear" w:color="auto" w:fill="FFFFFF" w:themeFill="background1"/>
            </w:pPr>
            <w:r>
              <w:lastRenderedPageBreak/>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7A24B6" w:rsidRPr="00B82F1A" w:rsidRDefault="007A24B6" w:rsidP="0038329B">
            <w:pPr>
              <w:shd w:val="clear" w:color="auto" w:fill="FFFFFF" w:themeFill="background1"/>
              <w:cnfStyle w:val="000000000000"/>
              <w:rPr>
                <w:b/>
                <w:color w:val="000000" w:themeColor="text1"/>
              </w:rPr>
            </w:pPr>
            <w:r w:rsidRPr="00B82F1A">
              <w:rPr>
                <w:b/>
                <w:color w:val="000000" w:themeColor="text1"/>
              </w:rPr>
              <w:t>RQF-</w:t>
            </w:r>
            <w:r w:rsidR="00F52230" w:rsidRPr="00B82F1A">
              <w:rPr>
                <w:b/>
                <w:color w:val="000000" w:themeColor="text1"/>
              </w:rPr>
              <w:t>14</w:t>
            </w:r>
          </w:p>
        </w:tc>
      </w:tr>
      <w:tr w:rsidR="007A24B6"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7A24B6" w:rsidRDefault="007A24B6"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7A24B6" w:rsidRPr="008F1D2A" w:rsidRDefault="00F52230" w:rsidP="0038329B">
            <w:pPr>
              <w:shd w:val="clear" w:color="auto" w:fill="FFFFFF" w:themeFill="background1"/>
              <w:cnfStyle w:val="000000100000"/>
              <w:rPr>
                <w:color w:val="000000" w:themeColor="text1"/>
              </w:rPr>
            </w:pPr>
            <w:r>
              <w:rPr>
                <w:color w:val="000000" w:themeColor="text1"/>
              </w:rPr>
              <w:t>Modificación de máquinas</w:t>
            </w:r>
          </w:p>
        </w:tc>
      </w:tr>
      <w:tr w:rsidR="007A24B6" w:rsidTr="0038329B">
        <w:tc>
          <w:tcPr>
            <w:cnfStyle w:val="001000000000"/>
            <w:tcW w:w="4605" w:type="dxa"/>
            <w:tcBorders>
              <w:left w:val="single" w:sz="4" w:space="0" w:color="auto"/>
              <w:right w:val="single" w:sz="4" w:space="0" w:color="auto"/>
            </w:tcBorders>
            <w:shd w:val="clear" w:color="auto" w:fill="FFFFFF" w:themeFill="background1"/>
          </w:tcPr>
          <w:p w:rsidR="007A24B6" w:rsidRDefault="007A24B6"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7A24B6" w:rsidRPr="00495738" w:rsidRDefault="007A24B6"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7A24B6"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7A24B6" w:rsidRDefault="007A24B6"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7A24B6" w:rsidRPr="00495738" w:rsidRDefault="007A24B6" w:rsidP="0038329B">
            <w:pPr>
              <w:shd w:val="clear" w:color="auto" w:fill="FFFFFF" w:themeFill="background1"/>
              <w:cnfStyle w:val="000000100000"/>
              <w:rPr>
                <w:color w:val="000000" w:themeColor="text1"/>
              </w:rPr>
            </w:pPr>
            <w:r w:rsidRPr="00495738">
              <w:rPr>
                <w:color w:val="000000" w:themeColor="text1"/>
              </w:rPr>
              <w:t>Carlos Moreno Palacios</w:t>
            </w:r>
          </w:p>
        </w:tc>
      </w:tr>
      <w:tr w:rsidR="007A24B6"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7A24B6" w:rsidRDefault="007A24B6"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7A24B6" w:rsidRPr="00495738" w:rsidRDefault="00F52230" w:rsidP="0038329B">
            <w:pPr>
              <w:shd w:val="clear" w:color="auto" w:fill="FFFFFF" w:themeFill="background1"/>
              <w:cnfStyle w:val="000000000000"/>
              <w:rPr>
                <w:color w:val="000000" w:themeColor="text1"/>
              </w:rPr>
            </w:pPr>
            <w:r>
              <w:rPr>
                <w:color w:val="000000" w:themeColor="text1"/>
              </w:rPr>
              <w:t>Alta</w:t>
            </w:r>
          </w:p>
        </w:tc>
      </w:tr>
      <w:tr w:rsidR="00F52230"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B82F1A" w:rsidRDefault="00F52230" w:rsidP="0038329B">
            <w:pPr>
              <w:shd w:val="clear" w:color="auto" w:fill="FFFFFF" w:themeFill="background1"/>
              <w:cnfStyle w:val="000000100000"/>
              <w:rPr>
                <w:b/>
                <w:color w:val="000000" w:themeColor="text1"/>
              </w:rPr>
            </w:pPr>
            <w:r w:rsidRPr="00B82F1A">
              <w:rPr>
                <w:b/>
                <w:color w:val="000000" w:themeColor="text1"/>
              </w:rPr>
              <w:t>RQF-15</w:t>
            </w:r>
          </w:p>
        </w:tc>
      </w:tr>
      <w:tr w:rsidR="00F52230"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8F1D2A" w:rsidRDefault="00F52230" w:rsidP="0038329B">
            <w:pPr>
              <w:shd w:val="clear" w:color="auto" w:fill="FFFFFF" w:themeFill="background1"/>
              <w:cnfStyle w:val="000000000000"/>
              <w:rPr>
                <w:color w:val="000000" w:themeColor="text1"/>
              </w:rPr>
            </w:pPr>
            <w:r>
              <w:rPr>
                <w:color w:val="000000" w:themeColor="text1"/>
              </w:rPr>
              <w:t>Borrado máquinas</w:t>
            </w:r>
          </w:p>
        </w:tc>
      </w:tr>
      <w:tr w:rsidR="00F52230"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F52230" w:rsidTr="0038329B">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000000"/>
              <w:rPr>
                <w:color w:val="000000" w:themeColor="text1"/>
              </w:rPr>
            </w:pPr>
            <w:r w:rsidRPr="00495738">
              <w:rPr>
                <w:color w:val="000000" w:themeColor="text1"/>
              </w:rPr>
              <w:t>Carlos Moreno Palacios</w:t>
            </w:r>
          </w:p>
        </w:tc>
      </w:tr>
      <w:tr w:rsidR="00F52230"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100000"/>
              <w:rPr>
                <w:color w:val="000000" w:themeColor="text1"/>
              </w:rPr>
            </w:pPr>
            <w:r>
              <w:rPr>
                <w:color w:val="000000" w:themeColor="text1"/>
              </w:rPr>
              <w:t>Alta</w:t>
            </w:r>
          </w:p>
        </w:tc>
      </w:tr>
      <w:tr w:rsidR="00F52230"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B82F1A" w:rsidRDefault="00F52230" w:rsidP="0038329B">
            <w:pPr>
              <w:shd w:val="clear" w:color="auto" w:fill="FFFFFF" w:themeFill="background1"/>
              <w:cnfStyle w:val="000000000000"/>
              <w:rPr>
                <w:b/>
                <w:color w:val="000000" w:themeColor="text1"/>
              </w:rPr>
            </w:pPr>
            <w:r w:rsidRPr="00B82F1A">
              <w:rPr>
                <w:b/>
                <w:color w:val="000000" w:themeColor="text1"/>
              </w:rPr>
              <w:t>RQF-16</w:t>
            </w:r>
          </w:p>
        </w:tc>
      </w:tr>
      <w:tr w:rsidR="00F52230"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8F1D2A" w:rsidRDefault="00F52230" w:rsidP="0038329B">
            <w:pPr>
              <w:shd w:val="clear" w:color="auto" w:fill="FFFFFF" w:themeFill="background1"/>
              <w:cnfStyle w:val="000000100000"/>
              <w:rPr>
                <w:color w:val="000000" w:themeColor="text1"/>
              </w:rPr>
            </w:pPr>
            <w:r>
              <w:rPr>
                <w:color w:val="000000" w:themeColor="text1"/>
              </w:rPr>
              <w:t>Ubicación máquinas</w:t>
            </w:r>
          </w:p>
        </w:tc>
      </w:tr>
      <w:tr w:rsidR="00F52230" w:rsidTr="0038329B">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F52230"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100000"/>
              <w:rPr>
                <w:color w:val="000000" w:themeColor="text1"/>
              </w:rPr>
            </w:pPr>
            <w:r w:rsidRPr="00495738">
              <w:rPr>
                <w:color w:val="000000" w:themeColor="text1"/>
              </w:rPr>
              <w:t>Carlos Moreno Palacios</w:t>
            </w:r>
          </w:p>
        </w:tc>
      </w:tr>
      <w:tr w:rsidR="00F52230"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000000"/>
              <w:rPr>
                <w:color w:val="000000" w:themeColor="text1"/>
              </w:rPr>
            </w:pPr>
            <w:r>
              <w:rPr>
                <w:color w:val="000000" w:themeColor="text1"/>
              </w:rPr>
              <w:t>Media</w:t>
            </w:r>
          </w:p>
        </w:tc>
      </w:tr>
      <w:tr w:rsidR="00F52230"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B82F1A" w:rsidRDefault="00F52230" w:rsidP="0038329B">
            <w:pPr>
              <w:shd w:val="clear" w:color="auto" w:fill="FFFFFF" w:themeFill="background1"/>
              <w:cnfStyle w:val="000000100000"/>
              <w:rPr>
                <w:b/>
                <w:color w:val="000000" w:themeColor="text1"/>
              </w:rPr>
            </w:pPr>
            <w:r w:rsidRPr="00B82F1A">
              <w:rPr>
                <w:b/>
                <w:color w:val="000000" w:themeColor="text1"/>
              </w:rPr>
              <w:t>RQF-17</w:t>
            </w:r>
          </w:p>
        </w:tc>
      </w:tr>
      <w:tr w:rsidR="00F52230"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8F1D2A" w:rsidRDefault="00F52230" w:rsidP="0038329B">
            <w:pPr>
              <w:shd w:val="clear" w:color="auto" w:fill="FFFFFF" w:themeFill="background1"/>
              <w:cnfStyle w:val="000000000000"/>
              <w:rPr>
                <w:color w:val="000000" w:themeColor="text1"/>
              </w:rPr>
            </w:pPr>
            <w:r>
              <w:rPr>
                <w:color w:val="000000" w:themeColor="text1"/>
              </w:rPr>
              <w:t>Items de máquina</w:t>
            </w:r>
          </w:p>
        </w:tc>
      </w:tr>
      <w:tr w:rsidR="00F52230"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F52230" w:rsidTr="0038329B">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000000"/>
              <w:rPr>
                <w:color w:val="000000" w:themeColor="text1"/>
              </w:rPr>
            </w:pPr>
            <w:r w:rsidRPr="00495738">
              <w:rPr>
                <w:color w:val="000000" w:themeColor="text1"/>
              </w:rPr>
              <w:t>Carlos Moreno Palacios</w:t>
            </w:r>
          </w:p>
        </w:tc>
      </w:tr>
      <w:tr w:rsidR="00F52230"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100000"/>
              <w:rPr>
                <w:color w:val="000000" w:themeColor="text1"/>
              </w:rPr>
            </w:pPr>
            <w:r>
              <w:rPr>
                <w:color w:val="000000" w:themeColor="text1"/>
              </w:rPr>
              <w:t>Baja</w:t>
            </w:r>
          </w:p>
        </w:tc>
      </w:tr>
      <w:tr w:rsidR="00F52230"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8F1D2A" w:rsidRDefault="00F52230" w:rsidP="0038329B">
            <w:pPr>
              <w:shd w:val="clear" w:color="auto" w:fill="FFFFFF" w:themeFill="background1"/>
              <w:cnfStyle w:val="000000000000"/>
              <w:rPr>
                <w:color w:val="000000" w:themeColor="text1"/>
              </w:rPr>
            </w:pPr>
            <w:r w:rsidRPr="008F1D2A">
              <w:rPr>
                <w:color w:val="000000" w:themeColor="text1"/>
              </w:rPr>
              <w:t>RQF-</w:t>
            </w:r>
            <w:r>
              <w:rPr>
                <w:color w:val="000000" w:themeColor="text1"/>
              </w:rPr>
              <w:t>18</w:t>
            </w:r>
          </w:p>
        </w:tc>
      </w:tr>
      <w:tr w:rsidR="00F52230"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F52230" w:rsidRPr="008F1D2A" w:rsidRDefault="00F52230" w:rsidP="0038329B">
            <w:pPr>
              <w:shd w:val="clear" w:color="auto" w:fill="FFFFFF" w:themeFill="background1"/>
              <w:cnfStyle w:val="000000100000"/>
              <w:rPr>
                <w:color w:val="000000" w:themeColor="text1"/>
              </w:rPr>
            </w:pPr>
            <w:r>
              <w:rPr>
                <w:color w:val="000000" w:themeColor="text1"/>
              </w:rPr>
              <w:t>Modificación de productos</w:t>
            </w:r>
          </w:p>
        </w:tc>
      </w:tr>
      <w:tr w:rsidR="00F52230" w:rsidTr="0038329B">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F52230"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100000"/>
              <w:rPr>
                <w:color w:val="000000" w:themeColor="text1"/>
              </w:rPr>
            </w:pPr>
            <w:r w:rsidRPr="00495738">
              <w:rPr>
                <w:color w:val="000000" w:themeColor="text1"/>
              </w:rPr>
              <w:t>Carlos Moreno Palacios</w:t>
            </w:r>
          </w:p>
        </w:tc>
      </w:tr>
      <w:tr w:rsidR="00F52230"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F52230" w:rsidRDefault="00F52230"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F52230" w:rsidRPr="00495738" w:rsidRDefault="00F52230" w:rsidP="0038329B">
            <w:pPr>
              <w:shd w:val="clear" w:color="auto" w:fill="FFFFFF" w:themeFill="background1"/>
              <w:cnfStyle w:val="000000000000"/>
              <w:rPr>
                <w:color w:val="000000" w:themeColor="text1"/>
              </w:rPr>
            </w:pPr>
            <w:r>
              <w:rPr>
                <w:color w:val="000000" w:themeColor="text1"/>
              </w:rPr>
              <w:t>Alta</w:t>
            </w:r>
          </w:p>
        </w:tc>
      </w:tr>
      <w:tr w:rsidR="00E730F6"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E730F6" w:rsidRDefault="00E730F6"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E730F6" w:rsidRPr="00B82F1A" w:rsidRDefault="00E730F6" w:rsidP="0038329B">
            <w:pPr>
              <w:shd w:val="clear" w:color="auto" w:fill="FFFFFF" w:themeFill="background1"/>
              <w:cnfStyle w:val="000000100000"/>
              <w:rPr>
                <w:b/>
                <w:color w:val="000000" w:themeColor="text1"/>
              </w:rPr>
            </w:pPr>
            <w:r w:rsidRPr="00B82F1A">
              <w:rPr>
                <w:b/>
                <w:color w:val="000000" w:themeColor="text1"/>
              </w:rPr>
              <w:t>RQF-19</w:t>
            </w:r>
          </w:p>
        </w:tc>
      </w:tr>
      <w:tr w:rsidR="00E730F6"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E730F6" w:rsidRPr="003757ED" w:rsidRDefault="00E730F6" w:rsidP="0038329B">
            <w:pPr>
              <w:shd w:val="clear" w:color="auto" w:fill="FFFFFF" w:themeFill="background1"/>
            </w:pPr>
            <w:r w:rsidRPr="003757ED">
              <w:t>NOMBRE</w:t>
            </w:r>
          </w:p>
        </w:tc>
        <w:tc>
          <w:tcPr>
            <w:tcW w:w="4605" w:type="dxa"/>
            <w:tcBorders>
              <w:top w:val="single" w:sz="4" w:space="0" w:color="auto"/>
              <w:left w:val="single" w:sz="4" w:space="0" w:color="auto"/>
              <w:right w:val="single" w:sz="4" w:space="0" w:color="auto"/>
            </w:tcBorders>
            <w:shd w:val="clear" w:color="auto" w:fill="FFFFFF" w:themeFill="background1"/>
          </w:tcPr>
          <w:p w:rsidR="00E730F6" w:rsidRPr="008F1D2A" w:rsidRDefault="001D34B8" w:rsidP="0038329B">
            <w:pPr>
              <w:shd w:val="clear" w:color="auto" w:fill="FFFFFF" w:themeFill="background1"/>
              <w:cnfStyle w:val="000000000000"/>
              <w:rPr>
                <w:color w:val="000000" w:themeColor="text1"/>
              </w:rPr>
            </w:pPr>
            <w:r>
              <w:rPr>
                <w:color w:val="000000" w:themeColor="text1"/>
              </w:rPr>
              <w:t>Stock de productos</w:t>
            </w:r>
          </w:p>
        </w:tc>
      </w:tr>
      <w:tr w:rsidR="00E730F6"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E730F6" w:rsidRPr="003757ED" w:rsidRDefault="00E730F6" w:rsidP="0038329B">
            <w:pPr>
              <w:shd w:val="clear" w:color="auto" w:fill="FFFFFF" w:themeFill="background1"/>
            </w:pPr>
            <w:r w:rsidRPr="003757ED">
              <w:t>FECHA CREACIÓN</w:t>
            </w:r>
          </w:p>
        </w:tc>
        <w:tc>
          <w:tcPr>
            <w:tcW w:w="4605" w:type="dxa"/>
            <w:tcBorders>
              <w:left w:val="single" w:sz="4" w:space="0" w:color="auto"/>
              <w:right w:val="single" w:sz="4" w:space="0" w:color="auto"/>
            </w:tcBorders>
            <w:shd w:val="clear" w:color="auto" w:fill="FFFFFF" w:themeFill="background1"/>
          </w:tcPr>
          <w:p w:rsidR="00E730F6" w:rsidRPr="00495738" w:rsidRDefault="00E730F6"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E730F6" w:rsidTr="0038329B">
        <w:tc>
          <w:tcPr>
            <w:cnfStyle w:val="001000000000"/>
            <w:tcW w:w="4605" w:type="dxa"/>
            <w:tcBorders>
              <w:left w:val="single" w:sz="4" w:space="0" w:color="auto"/>
              <w:right w:val="single" w:sz="4" w:space="0" w:color="auto"/>
            </w:tcBorders>
            <w:shd w:val="clear" w:color="auto" w:fill="FFFFFF" w:themeFill="background1"/>
          </w:tcPr>
          <w:p w:rsidR="00E730F6" w:rsidRDefault="00E730F6"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E730F6" w:rsidRPr="00495738" w:rsidRDefault="00E730F6" w:rsidP="0038329B">
            <w:pPr>
              <w:shd w:val="clear" w:color="auto" w:fill="FFFFFF" w:themeFill="background1"/>
              <w:cnfStyle w:val="000000000000"/>
              <w:rPr>
                <w:color w:val="000000" w:themeColor="text1"/>
              </w:rPr>
            </w:pPr>
            <w:r w:rsidRPr="00495738">
              <w:rPr>
                <w:color w:val="000000" w:themeColor="text1"/>
              </w:rPr>
              <w:t>Carlos Moreno Palacios</w:t>
            </w:r>
          </w:p>
        </w:tc>
      </w:tr>
      <w:tr w:rsidR="00E730F6"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E730F6" w:rsidRDefault="00E730F6"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E730F6" w:rsidRPr="00495738" w:rsidRDefault="0030106D" w:rsidP="0038329B">
            <w:pPr>
              <w:shd w:val="clear" w:color="auto" w:fill="FFFFFF" w:themeFill="background1"/>
              <w:cnfStyle w:val="000000100000"/>
              <w:rPr>
                <w:color w:val="000000" w:themeColor="text1"/>
              </w:rPr>
            </w:pPr>
            <w:r>
              <w:rPr>
                <w:color w:val="000000" w:themeColor="text1"/>
              </w:rPr>
              <w:t>Media</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B82F1A" w:rsidRDefault="0030106D" w:rsidP="0038329B">
            <w:pPr>
              <w:shd w:val="clear" w:color="auto" w:fill="FFFFFF" w:themeFill="background1"/>
              <w:cnfStyle w:val="000000000000"/>
              <w:rPr>
                <w:b/>
                <w:color w:val="000000" w:themeColor="text1"/>
              </w:rPr>
            </w:pPr>
            <w:r w:rsidRPr="00B82F1A">
              <w:rPr>
                <w:b/>
                <w:color w:val="000000" w:themeColor="text1"/>
              </w:rPr>
              <w:t>RQF-20</w:t>
            </w: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100000"/>
              <w:rPr>
                <w:color w:val="000000" w:themeColor="text1"/>
              </w:rPr>
            </w:pPr>
            <w:r>
              <w:rPr>
                <w:color w:val="000000" w:themeColor="text1"/>
              </w:rPr>
              <w:t>Modificación de stock</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sidRPr="00495738">
              <w:rPr>
                <w:color w:val="000000" w:themeColor="text1"/>
              </w:rPr>
              <w:t>Carlos Moreno Palacios</w:t>
            </w:r>
          </w:p>
        </w:tc>
      </w:tr>
      <w:tr w:rsidR="0030106D"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cnfStyle w:val="000000000000"/>
              <w:rPr>
                <w:color w:val="000000" w:themeColor="text1"/>
              </w:rPr>
            </w:pPr>
            <w:r>
              <w:rPr>
                <w:color w:val="000000" w:themeColor="text1"/>
              </w:rPr>
              <w:t>Media</w:t>
            </w:r>
          </w:p>
          <w:p w:rsidR="00DA5535" w:rsidRPr="00495738" w:rsidRDefault="00DA5535" w:rsidP="0038329B">
            <w:pPr>
              <w:shd w:val="clear" w:color="auto" w:fill="FFFFFF" w:themeFill="background1"/>
              <w:cnfStyle w:val="000000000000"/>
              <w:rPr>
                <w:color w:val="000000" w:themeColor="text1"/>
              </w:rPr>
            </w:pP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lastRenderedPageBreak/>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B82F1A" w:rsidRDefault="0030106D" w:rsidP="0038329B">
            <w:pPr>
              <w:shd w:val="clear" w:color="auto" w:fill="FFFFFF" w:themeFill="background1"/>
              <w:cnfStyle w:val="000000100000"/>
              <w:rPr>
                <w:b/>
                <w:color w:val="000000" w:themeColor="text1"/>
              </w:rPr>
            </w:pPr>
            <w:r w:rsidRPr="00B82F1A">
              <w:rPr>
                <w:b/>
                <w:color w:val="000000" w:themeColor="text1"/>
              </w:rPr>
              <w:t>RQF-21</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000000"/>
              <w:rPr>
                <w:color w:val="000000" w:themeColor="text1"/>
              </w:rPr>
            </w:pPr>
            <w:r>
              <w:rPr>
                <w:color w:val="000000" w:themeColor="text1"/>
              </w:rPr>
              <w:t>Alta producto</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sidRPr="00495738">
              <w:rPr>
                <w:color w:val="000000" w:themeColor="text1"/>
              </w:rPr>
              <w:t>Carlos Moreno Palacios</w:t>
            </w:r>
          </w:p>
        </w:tc>
      </w:tr>
      <w:tr w:rsidR="0030106D"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Pr>
                <w:color w:val="000000" w:themeColor="text1"/>
              </w:rPr>
              <w:t>Alta</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B82F1A" w:rsidRDefault="0030106D" w:rsidP="0038329B">
            <w:pPr>
              <w:shd w:val="clear" w:color="auto" w:fill="FFFFFF" w:themeFill="background1"/>
              <w:cnfStyle w:val="000000000000"/>
              <w:rPr>
                <w:b/>
                <w:color w:val="000000" w:themeColor="text1"/>
              </w:rPr>
            </w:pPr>
            <w:r w:rsidRPr="00B82F1A">
              <w:rPr>
                <w:b/>
                <w:color w:val="000000" w:themeColor="text1"/>
              </w:rPr>
              <w:t>RQF-22</w:t>
            </w: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100000"/>
              <w:rPr>
                <w:color w:val="000000" w:themeColor="text1"/>
              </w:rPr>
            </w:pPr>
            <w:r>
              <w:rPr>
                <w:color w:val="000000" w:themeColor="text1"/>
              </w:rPr>
              <w:t>Modificación de producto</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sidRPr="00495738">
              <w:rPr>
                <w:color w:val="000000" w:themeColor="text1"/>
              </w:rPr>
              <w:t>Carlos Moreno Palacios</w:t>
            </w:r>
          </w:p>
        </w:tc>
      </w:tr>
      <w:tr w:rsidR="0030106D"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Pr>
                <w:color w:val="000000" w:themeColor="text1"/>
              </w:rPr>
              <w:t>Media</w:t>
            </w: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E53563" w:rsidRDefault="0030106D" w:rsidP="0038329B">
            <w:pPr>
              <w:shd w:val="clear" w:color="auto" w:fill="FFFFFF" w:themeFill="background1"/>
              <w:cnfStyle w:val="000000100000"/>
              <w:rPr>
                <w:b/>
                <w:color w:val="000000" w:themeColor="text1"/>
              </w:rPr>
            </w:pPr>
            <w:r w:rsidRPr="00E53563">
              <w:rPr>
                <w:b/>
                <w:color w:val="000000" w:themeColor="text1"/>
              </w:rPr>
              <w:t>RQF-23</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000000"/>
              <w:rPr>
                <w:color w:val="000000" w:themeColor="text1"/>
              </w:rPr>
            </w:pPr>
            <w:r>
              <w:rPr>
                <w:color w:val="000000" w:themeColor="text1"/>
              </w:rPr>
              <w:t>Borrado de producto</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sidRPr="00495738">
              <w:rPr>
                <w:color w:val="000000" w:themeColor="text1"/>
              </w:rPr>
              <w:t>Carlos Moreno Palacios</w:t>
            </w:r>
          </w:p>
        </w:tc>
      </w:tr>
      <w:tr w:rsidR="0030106D"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Pr>
                <w:color w:val="000000" w:themeColor="text1"/>
              </w:rPr>
              <w:t>Baja</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4D6CB8" w:rsidRDefault="0030106D" w:rsidP="0038329B">
            <w:pPr>
              <w:shd w:val="clear" w:color="auto" w:fill="FFFFFF" w:themeFill="background1"/>
              <w:cnfStyle w:val="000000000000"/>
              <w:rPr>
                <w:b/>
                <w:color w:val="000000" w:themeColor="text1"/>
              </w:rPr>
            </w:pPr>
            <w:r w:rsidRPr="004D6CB8">
              <w:rPr>
                <w:b/>
                <w:color w:val="000000" w:themeColor="text1"/>
              </w:rPr>
              <w:t>RQF-24</w:t>
            </w: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100000"/>
              <w:rPr>
                <w:color w:val="000000" w:themeColor="text1"/>
              </w:rPr>
            </w:pPr>
            <w:r>
              <w:rPr>
                <w:color w:val="000000" w:themeColor="text1"/>
              </w:rPr>
              <w:t>Economía</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sidRPr="00495738">
              <w:rPr>
                <w:color w:val="000000" w:themeColor="text1"/>
              </w:rPr>
              <w:t>Carlos Moreno Palacios</w:t>
            </w:r>
          </w:p>
        </w:tc>
      </w:tr>
      <w:tr w:rsidR="0030106D"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Pr>
                <w:color w:val="000000" w:themeColor="text1"/>
              </w:rPr>
              <w:t>Alta</w:t>
            </w: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100000"/>
              <w:rPr>
                <w:color w:val="000000" w:themeColor="text1"/>
              </w:rPr>
            </w:pPr>
            <w:r w:rsidRPr="008F1D2A">
              <w:rPr>
                <w:color w:val="000000" w:themeColor="text1"/>
              </w:rPr>
              <w:t>RQF-</w:t>
            </w:r>
            <w:r>
              <w:rPr>
                <w:color w:val="000000" w:themeColor="text1"/>
              </w:rPr>
              <w:t>25</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000000"/>
              <w:rPr>
                <w:color w:val="000000" w:themeColor="text1"/>
              </w:rPr>
            </w:pPr>
            <w:r>
              <w:rPr>
                <w:color w:val="000000" w:themeColor="text1"/>
              </w:rPr>
              <w:t>Modificación de monedas</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sidRPr="00495738">
              <w:rPr>
                <w:color w:val="000000" w:themeColor="text1"/>
              </w:rPr>
              <w:t>Carlos Moreno Palacios</w:t>
            </w:r>
          </w:p>
        </w:tc>
      </w:tr>
      <w:tr w:rsidR="0030106D"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Pr>
                <w:color w:val="000000" w:themeColor="text1"/>
              </w:rPr>
              <w:t>Alta</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4D6CB8" w:rsidRDefault="0030106D" w:rsidP="0038329B">
            <w:pPr>
              <w:shd w:val="clear" w:color="auto" w:fill="FFFFFF" w:themeFill="background1"/>
              <w:cnfStyle w:val="000000000000"/>
              <w:rPr>
                <w:b/>
                <w:color w:val="000000" w:themeColor="text1"/>
              </w:rPr>
            </w:pPr>
            <w:r w:rsidRPr="004D6CB8">
              <w:rPr>
                <w:b/>
                <w:color w:val="000000" w:themeColor="text1"/>
              </w:rPr>
              <w:t>RQF-26</w:t>
            </w: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100000"/>
              <w:rPr>
                <w:color w:val="000000" w:themeColor="text1"/>
              </w:rPr>
            </w:pPr>
            <w:r>
              <w:rPr>
                <w:color w:val="000000" w:themeColor="text1"/>
              </w:rPr>
              <w:t>Mensajería</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sidRPr="00495738">
              <w:rPr>
                <w:color w:val="000000" w:themeColor="text1"/>
              </w:rPr>
              <w:t>Carlos Moreno Palacios</w:t>
            </w:r>
          </w:p>
        </w:tc>
      </w:tr>
      <w:tr w:rsidR="0030106D"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Pr>
                <w:color w:val="000000" w:themeColor="text1"/>
              </w:rPr>
              <w:t>Baja</w:t>
            </w:r>
          </w:p>
        </w:tc>
      </w:tr>
      <w:tr w:rsidR="0030106D"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4D6CB8" w:rsidRDefault="0030106D" w:rsidP="0038329B">
            <w:pPr>
              <w:shd w:val="clear" w:color="auto" w:fill="FFFFFF" w:themeFill="background1"/>
              <w:cnfStyle w:val="000000100000"/>
              <w:rPr>
                <w:b/>
                <w:color w:val="000000" w:themeColor="text1"/>
              </w:rPr>
            </w:pPr>
            <w:r w:rsidRPr="004D6CB8">
              <w:rPr>
                <w:b/>
                <w:color w:val="000000" w:themeColor="text1"/>
              </w:rPr>
              <w:t>RQF-27</w:t>
            </w:r>
          </w:p>
        </w:tc>
      </w:tr>
      <w:tr w:rsidR="0030106D"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30106D" w:rsidRPr="008F1D2A" w:rsidRDefault="0030106D" w:rsidP="0038329B">
            <w:pPr>
              <w:shd w:val="clear" w:color="auto" w:fill="FFFFFF" w:themeFill="background1"/>
              <w:cnfStyle w:val="000000000000"/>
              <w:rPr>
                <w:color w:val="000000" w:themeColor="text1"/>
              </w:rPr>
            </w:pPr>
            <w:r>
              <w:rPr>
                <w:color w:val="000000" w:themeColor="text1"/>
              </w:rPr>
              <w:t>Estadística</w:t>
            </w:r>
            <w:r w:rsidR="0038329B">
              <w:rPr>
                <w:color w:val="000000" w:themeColor="text1"/>
              </w:rPr>
              <w:t xml:space="preserve"> productos</w:t>
            </w:r>
          </w:p>
        </w:tc>
      </w:tr>
      <w:tr w:rsidR="0030106D"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30106D" w:rsidTr="0038329B">
        <w:tc>
          <w:tcPr>
            <w:cnfStyle w:val="001000000000"/>
            <w:tcW w:w="4605" w:type="dxa"/>
            <w:tcBorders>
              <w:left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30106D" w:rsidRPr="00495738" w:rsidRDefault="0030106D" w:rsidP="0038329B">
            <w:pPr>
              <w:shd w:val="clear" w:color="auto" w:fill="FFFFFF" w:themeFill="background1"/>
              <w:cnfStyle w:val="000000000000"/>
              <w:rPr>
                <w:color w:val="000000" w:themeColor="text1"/>
              </w:rPr>
            </w:pPr>
            <w:r w:rsidRPr="00495738">
              <w:rPr>
                <w:color w:val="000000" w:themeColor="text1"/>
              </w:rPr>
              <w:t>Carlos Moreno Palacios</w:t>
            </w:r>
          </w:p>
        </w:tc>
      </w:tr>
      <w:tr w:rsidR="0030106D"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30106D" w:rsidRDefault="0030106D" w:rsidP="0038329B">
            <w:pPr>
              <w:shd w:val="clear" w:color="auto" w:fill="FFFFFF" w:themeFill="background1"/>
              <w:cnfStyle w:val="000000100000"/>
              <w:rPr>
                <w:color w:val="000000" w:themeColor="text1"/>
              </w:rPr>
            </w:pPr>
            <w:r>
              <w:rPr>
                <w:color w:val="000000" w:themeColor="text1"/>
              </w:rPr>
              <w:t>Media</w:t>
            </w:r>
          </w:p>
          <w:p w:rsidR="00DA5535" w:rsidRPr="00495738" w:rsidRDefault="00DA5535" w:rsidP="0038329B">
            <w:pPr>
              <w:shd w:val="clear" w:color="auto" w:fill="FFFFFF" w:themeFill="background1"/>
              <w:cnfStyle w:val="000000100000"/>
              <w:rPr>
                <w:color w:val="000000" w:themeColor="text1"/>
              </w:rPr>
            </w:pPr>
          </w:p>
        </w:tc>
      </w:tr>
      <w:tr w:rsidR="00B66309"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lastRenderedPageBreak/>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66309" w:rsidRPr="004D6CB8" w:rsidRDefault="00B66309" w:rsidP="0038329B">
            <w:pPr>
              <w:shd w:val="clear" w:color="auto" w:fill="FFFFFF" w:themeFill="background1"/>
              <w:cnfStyle w:val="000000000000"/>
              <w:rPr>
                <w:b/>
                <w:color w:val="000000" w:themeColor="text1"/>
              </w:rPr>
            </w:pPr>
            <w:r w:rsidRPr="004D6CB8">
              <w:rPr>
                <w:b/>
                <w:color w:val="000000" w:themeColor="text1"/>
              </w:rPr>
              <w:t>RQF-28</w:t>
            </w:r>
          </w:p>
        </w:tc>
      </w:tr>
      <w:tr w:rsidR="00B66309"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66309" w:rsidRPr="008F1D2A" w:rsidRDefault="00B66309" w:rsidP="0038329B">
            <w:pPr>
              <w:shd w:val="clear" w:color="auto" w:fill="FFFFFF" w:themeFill="background1"/>
              <w:cnfStyle w:val="000000100000"/>
              <w:rPr>
                <w:color w:val="000000" w:themeColor="text1"/>
              </w:rPr>
            </w:pPr>
            <w:r>
              <w:rPr>
                <w:color w:val="000000" w:themeColor="text1"/>
              </w:rPr>
              <w:t>Alertas</w:t>
            </w:r>
          </w:p>
        </w:tc>
      </w:tr>
      <w:tr w:rsidR="00B66309" w:rsidTr="0038329B">
        <w:tc>
          <w:tcPr>
            <w:cnfStyle w:val="001000000000"/>
            <w:tcW w:w="4605" w:type="dxa"/>
            <w:tcBorders>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66309" w:rsidRPr="00495738" w:rsidRDefault="00B66309" w:rsidP="0038329B">
            <w:pPr>
              <w:shd w:val="clear" w:color="auto" w:fill="FFFFFF" w:themeFill="background1"/>
              <w:cnfStyle w:val="000000000000"/>
              <w:rPr>
                <w:color w:val="000000" w:themeColor="text1"/>
              </w:rPr>
            </w:pPr>
            <w:r>
              <w:rPr>
                <w:color w:val="000000" w:themeColor="text1"/>
              </w:rPr>
              <w:t>08</w:t>
            </w:r>
            <w:r w:rsidRPr="00495738">
              <w:rPr>
                <w:color w:val="000000" w:themeColor="text1"/>
              </w:rPr>
              <w:t>/04/2018</w:t>
            </w:r>
          </w:p>
        </w:tc>
      </w:tr>
      <w:tr w:rsidR="00B66309"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66309" w:rsidRPr="00495738" w:rsidRDefault="00B66309" w:rsidP="0038329B">
            <w:pPr>
              <w:shd w:val="clear" w:color="auto" w:fill="FFFFFF" w:themeFill="background1"/>
              <w:cnfStyle w:val="000000100000"/>
              <w:rPr>
                <w:color w:val="000000" w:themeColor="text1"/>
              </w:rPr>
            </w:pPr>
            <w:r w:rsidRPr="00495738">
              <w:rPr>
                <w:color w:val="000000" w:themeColor="text1"/>
              </w:rPr>
              <w:t>Carlos Moreno Palacios</w:t>
            </w:r>
          </w:p>
        </w:tc>
      </w:tr>
      <w:tr w:rsidR="00B66309" w:rsidTr="0038329B">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66309" w:rsidRPr="00495738" w:rsidRDefault="00B66309" w:rsidP="0038329B">
            <w:pPr>
              <w:shd w:val="clear" w:color="auto" w:fill="FFFFFF" w:themeFill="background1"/>
              <w:cnfStyle w:val="000000000000"/>
              <w:rPr>
                <w:color w:val="000000" w:themeColor="text1"/>
              </w:rPr>
            </w:pPr>
            <w:r>
              <w:rPr>
                <w:color w:val="000000" w:themeColor="text1"/>
              </w:rPr>
              <w:t>Baja</w:t>
            </w:r>
          </w:p>
        </w:tc>
      </w:tr>
      <w:tr w:rsidR="00B66309" w:rsidTr="0038329B">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CÓDIGO REQUISITO FUNCIONAL</w:t>
            </w:r>
          </w:p>
        </w:tc>
        <w:tc>
          <w:tcPr>
            <w:tcW w:w="4605" w:type="dxa"/>
            <w:tcBorders>
              <w:top w:val="single" w:sz="4" w:space="0" w:color="auto"/>
              <w:left w:val="single" w:sz="4" w:space="0" w:color="auto"/>
              <w:right w:val="single" w:sz="4" w:space="0" w:color="auto"/>
            </w:tcBorders>
            <w:shd w:val="clear" w:color="auto" w:fill="FFFFFF" w:themeFill="background1"/>
          </w:tcPr>
          <w:p w:rsidR="00B66309" w:rsidRPr="004D6CB8" w:rsidRDefault="00B66309" w:rsidP="0038329B">
            <w:pPr>
              <w:shd w:val="clear" w:color="auto" w:fill="FFFFFF" w:themeFill="background1"/>
              <w:cnfStyle w:val="000000100000"/>
              <w:rPr>
                <w:b/>
                <w:color w:val="000000" w:themeColor="text1"/>
              </w:rPr>
            </w:pPr>
            <w:r w:rsidRPr="004D6CB8">
              <w:rPr>
                <w:b/>
                <w:color w:val="000000" w:themeColor="text1"/>
              </w:rPr>
              <w:t>RQF-29</w:t>
            </w:r>
          </w:p>
        </w:tc>
      </w:tr>
      <w:tr w:rsidR="00B66309" w:rsidTr="0038329B">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NOMBRE</w:t>
            </w:r>
          </w:p>
        </w:tc>
        <w:tc>
          <w:tcPr>
            <w:tcW w:w="4605" w:type="dxa"/>
            <w:tcBorders>
              <w:top w:val="single" w:sz="4" w:space="0" w:color="auto"/>
              <w:left w:val="single" w:sz="4" w:space="0" w:color="auto"/>
              <w:right w:val="single" w:sz="4" w:space="0" w:color="auto"/>
            </w:tcBorders>
            <w:shd w:val="clear" w:color="auto" w:fill="FFFFFF" w:themeFill="background1"/>
          </w:tcPr>
          <w:p w:rsidR="00B66309" w:rsidRPr="008F1D2A" w:rsidRDefault="00B66309" w:rsidP="0038329B">
            <w:pPr>
              <w:shd w:val="clear" w:color="auto" w:fill="FFFFFF" w:themeFill="background1"/>
              <w:cnfStyle w:val="000000000000"/>
              <w:rPr>
                <w:color w:val="000000" w:themeColor="text1"/>
              </w:rPr>
            </w:pPr>
            <w:r>
              <w:rPr>
                <w:color w:val="000000" w:themeColor="text1"/>
              </w:rPr>
              <w:t>Acceso</w:t>
            </w:r>
          </w:p>
        </w:tc>
      </w:tr>
      <w:tr w:rsidR="00B66309" w:rsidTr="0038329B">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FECHA CREACIÓN</w:t>
            </w:r>
          </w:p>
        </w:tc>
        <w:tc>
          <w:tcPr>
            <w:tcW w:w="4605" w:type="dxa"/>
            <w:tcBorders>
              <w:left w:val="single" w:sz="4" w:space="0" w:color="auto"/>
              <w:right w:val="single" w:sz="4" w:space="0" w:color="auto"/>
            </w:tcBorders>
            <w:shd w:val="clear" w:color="auto" w:fill="FFFFFF" w:themeFill="background1"/>
          </w:tcPr>
          <w:p w:rsidR="00B66309" w:rsidRPr="00495738" w:rsidRDefault="00B66309" w:rsidP="0038329B">
            <w:pPr>
              <w:shd w:val="clear" w:color="auto" w:fill="FFFFFF" w:themeFill="background1"/>
              <w:cnfStyle w:val="000000100000"/>
              <w:rPr>
                <w:color w:val="000000" w:themeColor="text1"/>
              </w:rPr>
            </w:pPr>
            <w:r>
              <w:rPr>
                <w:color w:val="000000" w:themeColor="text1"/>
              </w:rPr>
              <w:t>08</w:t>
            </w:r>
            <w:r w:rsidRPr="00495738">
              <w:rPr>
                <w:color w:val="000000" w:themeColor="text1"/>
              </w:rPr>
              <w:t>/04/2018</w:t>
            </w:r>
          </w:p>
        </w:tc>
      </w:tr>
      <w:tr w:rsidR="00B66309" w:rsidTr="0038329B">
        <w:tc>
          <w:tcPr>
            <w:cnfStyle w:val="001000000000"/>
            <w:tcW w:w="4605" w:type="dxa"/>
            <w:tcBorders>
              <w:left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AUTOR</w:t>
            </w:r>
          </w:p>
        </w:tc>
        <w:tc>
          <w:tcPr>
            <w:tcW w:w="4605" w:type="dxa"/>
            <w:tcBorders>
              <w:left w:val="single" w:sz="4" w:space="0" w:color="auto"/>
              <w:right w:val="single" w:sz="4" w:space="0" w:color="auto"/>
            </w:tcBorders>
            <w:shd w:val="clear" w:color="auto" w:fill="FFFFFF" w:themeFill="background1"/>
          </w:tcPr>
          <w:p w:rsidR="00B66309" w:rsidRPr="00495738" w:rsidRDefault="00B66309" w:rsidP="0038329B">
            <w:pPr>
              <w:shd w:val="clear" w:color="auto" w:fill="FFFFFF" w:themeFill="background1"/>
              <w:cnfStyle w:val="000000000000"/>
              <w:rPr>
                <w:color w:val="000000" w:themeColor="text1"/>
              </w:rPr>
            </w:pPr>
            <w:r w:rsidRPr="00495738">
              <w:rPr>
                <w:color w:val="000000" w:themeColor="text1"/>
              </w:rPr>
              <w:t>Carlos Moreno Palacios</w:t>
            </w:r>
          </w:p>
        </w:tc>
      </w:tr>
      <w:tr w:rsidR="00B66309" w:rsidTr="0038329B">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66309" w:rsidRDefault="00B66309" w:rsidP="0038329B">
            <w:pPr>
              <w:shd w:val="clear" w:color="auto" w:fill="FFFFFF" w:themeFill="background1"/>
            </w:pPr>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66309" w:rsidRPr="00495738" w:rsidRDefault="00B66309" w:rsidP="0038329B">
            <w:pPr>
              <w:shd w:val="clear" w:color="auto" w:fill="FFFFFF" w:themeFill="background1"/>
              <w:cnfStyle w:val="000000100000"/>
              <w:rPr>
                <w:color w:val="000000" w:themeColor="text1"/>
              </w:rPr>
            </w:pPr>
            <w:r>
              <w:rPr>
                <w:color w:val="000000" w:themeColor="text1"/>
              </w:rPr>
              <w:t>Alta</w:t>
            </w:r>
          </w:p>
        </w:tc>
      </w:tr>
      <w:tr w:rsidR="0038329B" w:rsidRPr="004D6CB8" w:rsidTr="0038329B">
        <w:tblPrEx>
          <w:shd w:val="clear" w:color="auto" w:fill="auto"/>
        </w:tblPrEx>
        <w:tc>
          <w:tcPr>
            <w:cnfStyle w:val="001000000000"/>
            <w:tcW w:w="4605" w:type="dxa"/>
            <w:tcBorders>
              <w:top w:val="single" w:sz="4" w:space="0" w:color="auto"/>
              <w:left w:val="single" w:sz="4" w:space="0" w:color="auto"/>
              <w:bottom w:val="single" w:sz="4" w:space="0" w:color="auto"/>
              <w:right w:val="single" w:sz="4" w:space="0" w:color="auto"/>
            </w:tcBorders>
            <w:shd w:val="clear" w:color="auto" w:fill="FFFFFF" w:themeFill="background1"/>
          </w:tcPr>
          <w:p w:rsidR="0038329B" w:rsidRDefault="0038329B" w:rsidP="00771684">
            <w:pPr>
              <w:shd w:val="clear" w:color="auto" w:fill="FFFFFF" w:themeFill="background1"/>
            </w:pPr>
            <w:r>
              <w:t>CÓDIGO REQUISITO FUNCIONAL</w:t>
            </w:r>
          </w:p>
        </w:tc>
        <w:tc>
          <w:tcPr>
            <w:tcW w:w="4605" w:type="dxa"/>
            <w:tcBorders>
              <w:top w:val="single" w:sz="4" w:space="0" w:color="auto"/>
              <w:left w:val="single" w:sz="4" w:space="0" w:color="auto"/>
              <w:bottom w:val="single" w:sz="4" w:space="0" w:color="auto"/>
              <w:right w:val="single" w:sz="4" w:space="0" w:color="auto"/>
            </w:tcBorders>
            <w:shd w:val="clear" w:color="auto" w:fill="FFFFFF" w:themeFill="background1"/>
          </w:tcPr>
          <w:p w:rsidR="0038329B" w:rsidRPr="004D6CB8" w:rsidRDefault="0038329B" w:rsidP="00771684">
            <w:pPr>
              <w:shd w:val="clear" w:color="auto" w:fill="FFFFFF" w:themeFill="background1"/>
              <w:cnfStyle w:val="000000000000"/>
              <w:rPr>
                <w:b/>
                <w:color w:val="000000" w:themeColor="text1"/>
              </w:rPr>
            </w:pPr>
            <w:r>
              <w:rPr>
                <w:b/>
                <w:color w:val="000000" w:themeColor="text1"/>
              </w:rPr>
              <w:t>RQF-30</w:t>
            </w:r>
          </w:p>
        </w:tc>
      </w:tr>
      <w:tr w:rsidR="0038329B" w:rsidRPr="008F1D2A" w:rsidTr="0038329B">
        <w:tblPrEx>
          <w:shd w:val="clear" w:color="auto" w:fill="auto"/>
        </w:tblPrEx>
        <w:trPr>
          <w:cnfStyle w:val="000000100000"/>
        </w:trPr>
        <w:tc>
          <w:tcPr>
            <w:cnfStyle w:val="001000000000"/>
            <w:tcW w:w="4605" w:type="dxa"/>
            <w:tcBorders>
              <w:top w:val="single" w:sz="4" w:space="0" w:color="auto"/>
              <w:left w:val="single" w:sz="4" w:space="0" w:color="auto"/>
              <w:bottom w:val="nil"/>
              <w:right w:val="single" w:sz="4" w:space="0" w:color="auto"/>
            </w:tcBorders>
            <w:shd w:val="clear" w:color="auto" w:fill="FFFFFF" w:themeFill="background1"/>
          </w:tcPr>
          <w:p w:rsidR="0038329B" w:rsidRDefault="0038329B" w:rsidP="00771684">
            <w:pPr>
              <w:shd w:val="clear" w:color="auto" w:fill="FFFFFF" w:themeFill="background1"/>
            </w:pPr>
            <w:r>
              <w:t>NOMBRE</w:t>
            </w:r>
          </w:p>
        </w:tc>
        <w:tc>
          <w:tcPr>
            <w:tcW w:w="4605" w:type="dxa"/>
            <w:tcBorders>
              <w:top w:val="single" w:sz="4" w:space="0" w:color="auto"/>
              <w:left w:val="single" w:sz="4" w:space="0" w:color="auto"/>
              <w:bottom w:val="nil"/>
              <w:right w:val="single" w:sz="4" w:space="0" w:color="auto"/>
            </w:tcBorders>
            <w:shd w:val="clear" w:color="auto" w:fill="FFFFFF" w:themeFill="background1"/>
          </w:tcPr>
          <w:p w:rsidR="0038329B" w:rsidRPr="008F1D2A" w:rsidRDefault="0038329B" w:rsidP="00771684">
            <w:pPr>
              <w:shd w:val="clear" w:color="auto" w:fill="FFFFFF" w:themeFill="background1"/>
              <w:cnfStyle w:val="000000100000"/>
              <w:rPr>
                <w:color w:val="000000" w:themeColor="text1"/>
              </w:rPr>
            </w:pPr>
            <w:r>
              <w:rPr>
                <w:color w:val="000000" w:themeColor="text1"/>
              </w:rPr>
              <w:t>Estadística máquinas</w:t>
            </w:r>
          </w:p>
        </w:tc>
      </w:tr>
      <w:tr w:rsidR="0038329B" w:rsidRPr="00495738" w:rsidTr="0038329B">
        <w:tblPrEx>
          <w:shd w:val="clear" w:color="auto" w:fill="auto"/>
        </w:tblPrEx>
        <w:tc>
          <w:tcPr>
            <w:cnfStyle w:val="001000000000"/>
            <w:tcW w:w="4605" w:type="dxa"/>
            <w:tcBorders>
              <w:top w:val="nil"/>
              <w:left w:val="single" w:sz="4" w:space="0" w:color="auto"/>
              <w:bottom w:val="nil"/>
              <w:right w:val="single" w:sz="4" w:space="0" w:color="auto"/>
            </w:tcBorders>
            <w:shd w:val="clear" w:color="auto" w:fill="FFFFFF" w:themeFill="background1"/>
          </w:tcPr>
          <w:p w:rsidR="0038329B" w:rsidRDefault="0038329B" w:rsidP="00771684">
            <w:pPr>
              <w:shd w:val="clear" w:color="auto" w:fill="FFFFFF" w:themeFill="background1"/>
            </w:pPr>
            <w:r>
              <w:t>FECHA CREACIÓN</w:t>
            </w:r>
          </w:p>
        </w:tc>
        <w:tc>
          <w:tcPr>
            <w:tcW w:w="4605" w:type="dxa"/>
            <w:tcBorders>
              <w:top w:val="nil"/>
              <w:left w:val="single" w:sz="4" w:space="0" w:color="auto"/>
              <w:bottom w:val="nil"/>
              <w:right w:val="single" w:sz="4" w:space="0" w:color="auto"/>
            </w:tcBorders>
            <w:shd w:val="clear" w:color="auto" w:fill="FFFFFF" w:themeFill="background1"/>
          </w:tcPr>
          <w:p w:rsidR="0038329B" w:rsidRPr="00495738" w:rsidRDefault="0038329B" w:rsidP="00771684">
            <w:pPr>
              <w:shd w:val="clear" w:color="auto" w:fill="FFFFFF" w:themeFill="background1"/>
              <w:cnfStyle w:val="000000000000"/>
              <w:rPr>
                <w:color w:val="000000" w:themeColor="text1"/>
              </w:rPr>
            </w:pPr>
            <w:r>
              <w:rPr>
                <w:color w:val="000000" w:themeColor="text1"/>
              </w:rPr>
              <w:t>12/05</w:t>
            </w:r>
            <w:r w:rsidRPr="00495738">
              <w:rPr>
                <w:color w:val="000000" w:themeColor="text1"/>
              </w:rPr>
              <w:t>/2018</w:t>
            </w:r>
          </w:p>
        </w:tc>
      </w:tr>
      <w:tr w:rsidR="0038329B" w:rsidRPr="00495738" w:rsidTr="0038329B">
        <w:tblPrEx>
          <w:shd w:val="clear" w:color="auto" w:fill="auto"/>
        </w:tblPrEx>
        <w:trPr>
          <w:cnfStyle w:val="000000100000"/>
        </w:trPr>
        <w:tc>
          <w:tcPr>
            <w:cnfStyle w:val="001000000000"/>
            <w:tcW w:w="4605" w:type="dxa"/>
            <w:tcBorders>
              <w:top w:val="nil"/>
              <w:left w:val="single" w:sz="4" w:space="0" w:color="auto"/>
              <w:bottom w:val="nil"/>
              <w:right w:val="single" w:sz="4" w:space="0" w:color="auto"/>
            </w:tcBorders>
            <w:shd w:val="clear" w:color="auto" w:fill="FFFFFF" w:themeFill="background1"/>
          </w:tcPr>
          <w:p w:rsidR="0038329B" w:rsidRDefault="0038329B" w:rsidP="00771684">
            <w:pPr>
              <w:shd w:val="clear" w:color="auto" w:fill="FFFFFF" w:themeFill="background1"/>
            </w:pPr>
            <w:r>
              <w:t>AUTOR</w:t>
            </w:r>
          </w:p>
        </w:tc>
        <w:tc>
          <w:tcPr>
            <w:tcW w:w="4605" w:type="dxa"/>
            <w:tcBorders>
              <w:top w:val="nil"/>
              <w:left w:val="single" w:sz="4" w:space="0" w:color="auto"/>
              <w:bottom w:val="nil"/>
              <w:right w:val="single" w:sz="4" w:space="0" w:color="auto"/>
            </w:tcBorders>
            <w:shd w:val="clear" w:color="auto" w:fill="FFFFFF" w:themeFill="background1"/>
          </w:tcPr>
          <w:p w:rsidR="0038329B" w:rsidRPr="00495738" w:rsidRDefault="0038329B" w:rsidP="00771684">
            <w:pPr>
              <w:shd w:val="clear" w:color="auto" w:fill="FFFFFF" w:themeFill="background1"/>
              <w:cnfStyle w:val="000000100000"/>
              <w:rPr>
                <w:color w:val="000000" w:themeColor="text1"/>
              </w:rPr>
            </w:pPr>
            <w:r w:rsidRPr="00495738">
              <w:rPr>
                <w:color w:val="000000" w:themeColor="text1"/>
              </w:rPr>
              <w:t>Carlos Moreno Palacios</w:t>
            </w:r>
          </w:p>
        </w:tc>
      </w:tr>
      <w:tr w:rsidR="0038329B" w:rsidRPr="00495738" w:rsidTr="0038329B">
        <w:tblPrEx>
          <w:shd w:val="clear" w:color="auto" w:fill="auto"/>
        </w:tblPrEx>
        <w:tc>
          <w:tcPr>
            <w:cnfStyle w:val="001000000000"/>
            <w:tcW w:w="4605" w:type="dxa"/>
            <w:tcBorders>
              <w:top w:val="nil"/>
              <w:left w:val="single" w:sz="4" w:space="0" w:color="auto"/>
              <w:bottom w:val="single" w:sz="4" w:space="0" w:color="auto"/>
              <w:right w:val="single" w:sz="4" w:space="0" w:color="auto"/>
            </w:tcBorders>
            <w:shd w:val="clear" w:color="auto" w:fill="FFFFFF" w:themeFill="background1"/>
          </w:tcPr>
          <w:p w:rsidR="0038329B" w:rsidRDefault="0038329B" w:rsidP="00771684">
            <w:pPr>
              <w:shd w:val="clear" w:color="auto" w:fill="FFFFFF" w:themeFill="background1"/>
            </w:pPr>
            <w:r>
              <w:t>PRIORIDAD</w:t>
            </w:r>
          </w:p>
        </w:tc>
        <w:tc>
          <w:tcPr>
            <w:tcW w:w="4605" w:type="dxa"/>
            <w:tcBorders>
              <w:top w:val="nil"/>
              <w:left w:val="single" w:sz="4" w:space="0" w:color="auto"/>
              <w:bottom w:val="single" w:sz="4" w:space="0" w:color="auto"/>
              <w:right w:val="single" w:sz="4" w:space="0" w:color="auto"/>
            </w:tcBorders>
            <w:shd w:val="clear" w:color="auto" w:fill="FFFFFF" w:themeFill="background1"/>
          </w:tcPr>
          <w:p w:rsidR="0038329B" w:rsidRPr="00495738" w:rsidRDefault="0038329B" w:rsidP="00771684">
            <w:pPr>
              <w:shd w:val="clear" w:color="auto" w:fill="FFFFFF" w:themeFill="background1"/>
              <w:cnfStyle w:val="000000000000"/>
              <w:rPr>
                <w:color w:val="000000" w:themeColor="text1"/>
              </w:rPr>
            </w:pPr>
            <w:r>
              <w:rPr>
                <w:color w:val="000000" w:themeColor="text1"/>
              </w:rPr>
              <w:t>Alta</w:t>
            </w:r>
          </w:p>
        </w:tc>
      </w:tr>
    </w:tbl>
    <w:p w:rsidR="00B66309" w:rsidRDefault="00B66309" w:rsidP="0046398F"/>
    <w:p w:rsidR="008B5C08" w:rsidRDefault="00725D53" w:rsidP="0046398F">
      <w:r>
        <w:t xml:space="preserve">Tras un análisis de los requisitos definidos y las funcionalidades existentes de las distintas aplicaciones que tengan aspectos similares a las de este trabajo, se consideran que aportan ventajas </w:t>
      </w:r>
      <w:r w:rsidR="0083138C">
        <w:t>aquellas que tienen el código de identificación RQF</w:t>
      </w:r>
      <w:r w:rsidR="00DA5535">
        <w:t xml:space="preserve"> </w:t>
      </w:r>
      <w:r w:rsidR="0083138C">
        <w:t>{7,8,9,10,13,14,15,17,18,19,20,21,22,23,26,28}</w:t>
      </w:r>
    </w:p>
    <w:p w:rsidR="008B5C08" w:rsidRDefault="008B5C08" w:rsidP="008B5C08">
      <w:pPr>
        <w:rPr>
          <w:b/>
          <w:sz w:val="36"/>
          <w:szCs w:val="36"/>
        </w:rPr>
      </w:pPr>
      <w:r>
        <w:rPr>
          <w:b/>
          <w:sz w:val="36"/>
          <w:szCs w:val="36"/>
        </w:rPr>
        <w:t>3.3.2 REQUISITOS NO FUNCIONALES</w:t>
      </w:r>
    </w:p>
    <w:p w:rsidR="00417DDA" w:rsidRDefault="00417DDA" w:rsidP="00417DDA">
      <w:r>
        <w:t xml:space="preserve">En este aparatado se identificarán los requisitos no funcionales </w:t>
      </w:r>
      <w:r w:rsidR="00FF4F19">
        <w:t>con</w:t>
      </w:r>
      <w:r>
        <w:t xml:space="preserve"> los siguientes</w:t>
      </w:r>
      <w:ins w:id="10" w:author="charl" w:date="2018-05-10T19:05:00Z">
        <w:r w:rsidR="002A76AE">
          <w:t xml:space="preserve"> </w:t>
        </w:r>
      </w:ins>
      <w:r w:rsidR="0008636E">
        <w:rPr>
          <w:i/>
        </w:rPr>
        <w:t>elementos</w:t>
      </w:r>
      <w:r>
        <w:t>:</w:t>
      </w:r>
    </w:p>
    <w:p w:rsidR="0008636E" w:rsidRDefault="0008636E" w:rsidP="0008636E">
      <w:pPr>
        <w:pStyle w:val="Prrafodelista"/>
        <w:numPr>
          <w:ilvl w:val="0"/>
          <w:numId w:val="3"/>
        </w:numPr>
      </w:pPr>
      <w:r>
        <w:t>Un código descriptivo</w:t>
      </w:r>
    </w:p>
    <w:p w:rsidR="0008636E" w:rsidRDefault="0008636E" w:rsidP="0008636E">
      <w:pPr>
        <w:pStyle w:val="Prrafodelista"/>
        <w:numPr>
          <w:ilvl w:val="0"/>
          <w:numId w:val="3"/>
        </w:numPr>
      </w:pPr>
      <w:r>
        <w:t>Nombre</w:t>
      </w:r>
    </w:p>
    <w:p w:rsidR="0008636E" w:rsidRDefault="0008636E" w:rsidP="0008636E">
      <w:pPr>
        <w:pStyle w:val="Prrafodelista"/>
        <w:numPr>
          <w:ilvl w:val="0"/>
          <w:numId w:val="3"/>
        </w:numPr>
      </w:pPr>
      <w:r>
        <w:t>La fecha de creación</w:t>
      </w:r>
    </w:p>
    <w:p w:rsidR="0008636E" w:rsidRDefault="0008636E" w:rsidP="0008636E">
      <w:pPr>
        <w:pStyle w:val="Prrafodelista"/>
        <w:numPr>
          <w:ilvl w:val="0"/>
          <w:numId w:val="3"/>
        </w:numPr>
      </w:pPr>
      <w:r>
        <w:t>El autor</w:t>
      </w:r>
    </w:p>
    <w:p w:rsidR="0008636E" w:rsidRDefault="0008636E" w:rsidP="0008636E">
      <w:pPr>
        <w:pStyle w:val="Prrafodelista"/>
        <w:numPr>
          <w:ilvl w:val="0"/>
          <w:numId w:val="3"/>
        </w:numPr>
      </w:pPr>
      <w:r>
        <w:t>La prioridad.</w:t>
      </w:r>
    </w:p>
    <w:p w:rsidR="00FC6EF6" w:rsidRDefault="00FC6EF6" w:rsidP="0046398F"/>
    <w:p w:rsidR="00DA5535" w:rsidRDefault="00DA5535" w:rsidP="0046398F"/>
    <w:p w:rsidR="00DA5535" w:rsidRDefault="00DA5535" w:rsidP="0046398F"/>
    <w:tbl>
      <w:tblPr>
        <w:tblStyle w:val="Sombreadoclaro-nfasis11"/>
        <w:tblW w:w="0" w:type="auto"/>
        <w:shd w:val="clear" w:color="auto" w:fill="FFFFFF" w:themeFill="background1"/>
        <w:tblLook w:val="04A0"/>
      </w:tblPr>
      <w:tblGrid>
        <w:gridCol w:w="4605"/>
        <w:gridCol w:w="4605"/>
      </w:tblGrid>
      <w:tr w:rsidR="008F1535" w:rsidTr="005E0943">
        <w:trPr>
          <w:cnfStyle w:val="1000000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8F1535" w:rsidRDefault="008F1535" w:rsidP="003837EF">
            <w:r>
              <w:lastRenderedPageBreak/>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8F1535" w:rsidRPr="008F1D2A" w:rsidRDefault="008F1535" w:rsidP="003837EF">
            <w:pPr>
              <w:cnfStyle w:val="100000000000"/>
              <w:rPr>
                <w:color w:val="000000" w:themeColor="text1"/>
              </w:rPr>
            </w:pPr>
            <w:r w:rsidRPr="008F1D2A">
              <w:rPr>
                <w:color w:val="000000" w:themeColor="text1"/>
              </w:rPr>
              <w:t>RQ</w:t>
            </w:r>
            <w:r>
              <w:rPr>
                <w:color w:val="000000" w:themeColor="text1"/>
              </w:rPr>
              <w:t>N</w:t>
            </w:r>
            <w:r w:rsidRPr="008F1D2A">
              <w:rPr>
                <w:color w:val="000000" w:themeColor="text1"/>
              </w:rPr>
              <w:t>F-</w:t>
            </w:r>
            <w:r>
              <w:rPr>
                <w:color w:val="000000" w:themeColor="text1"/>
              </w:rPr>
              <w:t>1</w:t>
            </w:r>
          </w:p>
        </w:tc>
      </w:tr>
      <w:tr w:rsidR="008F1535"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8F1535" w:rsidRDefault="008F1535"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8F1535" w:rsidRPr="008F1D2A" w:rsidRDefault="008F1535" w:rsidP="003837EF">
            <w:pPr>
              <w:cnfStyle w:val="000000100000"/>
              <w:rPr>
                <w:color w:val="000000" w:themeColor="text1"/>
              </w:rPr>
            </w:pPr>
            <w:r>
              <w:rPr>
                <w:color w:val="000000" w:themeColor="text1"/>
              </w:rPr>
              <w:t>Usuario</w:t>
            </w:r>
          </w:p>
        </w:tc>
      </w:tr>
      <w:tr w:rsidR="008F1535" w:rsidTr="005E0943">
        <w:tc>
          <w:tcPr>
            <w:cnfStyle w:val="001000000000"/>
            <w:tcW w:w="4605" w:type="dxa"/>
            <w:tcBorders>
              <w:left w:val="single" w:sz="4" w:space="0" w:color="auto"/>
              <w:right w:val="single" w:sz="4" w:space="0" w:color="auto"/>
            </w:tcBorders>
            <w:shd w:val="clear" w:color="auto" w:fill="FFFFFF" w:themeFill="background1"/>
          </w:tcPr>
          <w:p w:rsidR="008F1535" w:rsidRDefault="008F1535" w:rsidP="003837EF">
            <w:r>
              <w:t>FECHA CREACIÓN</w:t>
            </w:r>
          </w:p>
        </w:tc>
        <w:tc>
          <w:tcPr>
            <w:tcW w:w="4605" w:type="dxa"/>
            <w:tcBorders>
              <w:left w:val="single" w:sz="4" w:space="0" w:color="auto"/>
              <w:right w:val="single" w:sz="4" w:space="0" w:color="auto"/>
            </w:tcBorders>
            <w:shd w:val="clear" w:color="auto" w:fill="FFFFFF" w:themeFill="background1"/>
          </w:tcPr>
          <w:p w:rsidR="008F1535" w:rsidRPr="00495738" w:rsidRDefault="008F1535" w:rsidP="003837EF">
            <w:pPr>
              <w:cnfStyle w:val="000000000000"/>
              <w:rPr>
                <w:color w:val="000000" w:themeColor="text1"/>
              </w:rPr>
            </w:pPr>
            <w:r>
              <w:rPr>
                <w:color w:val="000000" w:themeColor="text1"/>
              </w:rPr>
              <w:t>08</w:t>
            </w:r>
            <w:r w:rsidRPr="00495738">
              <w:rPr>
                <w:color w:val="000000" w:themeColor="text1"/>
              </w:rPr>
              <w:t>/04/2018</w:t>
            </w:r>
          </w:p>
        </w:tc>
      </w:tr>
      <w:tr w:rsidR="008F1535"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8F1535" w:rsidRDefault="008F1535" w:rsidP="003837EF">
            <w:r>
              <w:t>AUTOR</w:t>
            </w:r>
          </w:p>
        </w:tc>
        <w:tc>
          <w:tcPr>
            <w:tcW w:w="4605" w:type="dxa"/>
            <w:tcBorders>
              <w:left w:val="single" w:sz="4" w:space="0" w:color="auto"/>
              <w:right w:val="single" w:sz="4" w:space="0" w:color="auto"/>
            </w:tcBorders>
            <w:shd w:val="clear" w:color="auto" w:fill="FFFFFF" w:themeFill="background1"/>
          </w:tcPr>
          <w:p w:rsidR="008F1535" w:rsidRPr="00495738" w:rsidRDefault="008F1535" w:rsidP="003837EF">
            <w:pPr>
              <w:cnfStyle w:val="000000100000"/>
              <w:rPr>
                <w:color w:val="000000" w:themeColor="text1"/>
              </w:rPr>
            </w:pPr>
            <w:r w:rsidRPr="00495738">
              <w:rPr>
                <w:color w:val="000000" w:themeColor="text1"/>
              </w:rPr>
              <w:t>Carlos Moreno Palacios</w:t>
            </w:r>
          </w:p>
        </w:tc>
      </w:tr>
      <w:tr w:rsidR="008F1535"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8F1535" w:rsidRDefault="008F1535"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8F1535" w:rsidRPr="00495738" w:rsidRDefault="008F1535" w:rsidP="003837EF">
            <w:pPr>
              <w:cnfStyle w:val="000000000000"/>
              <w:rPr>
                <w:color w:val="000000" w:themeColor="text1"/>
              </w:rPr>
            </w:pPr>
            <w:r>
              <w:rPr>
                <w:color w:val="000000" w:themeColor="text1"/>
              </w:rPr>
              <w:t>Alta</w:t>
            </w:r>
          </w:p>
        </w:tc>
      </w:tr>
      <w:tr w:rsidR="008F1535"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8F1535" w:rsidRDefault="008F1535"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8F1535" w:rsidRPr="004D6CB8" w:rsidRDefault="008F1535" w:rsidP="003837EF">
            <w:pPr>
              <w:cnfStyle w:val="000000100000"/>
              <w:rPr>
                <w:b/>
                <w:color w:val="000000" w:themeColor="text1"/>
              </w:rPr>
            </w:pPr>
            <w:r w:rsidRPr="004D6CB8">
              <w:rPr>
                <w:b/>
                <w:color w:val="000000" w:themeColor="text1"/>
              </w:rPr>
              <w:t>RQNF-2</w:t>
            </w:r>
          </w:p>
        </w:tc>
      </w:tr>
      <w:tr w:rsidR="008F1535"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8F1535" w:rsidRDefault="008F1535"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8F1535" w:rsidRPr="008F1D2A" w:rsidRDefault="008F1535" w:rsidP="003837EF">
            <w:pPr>
              <w:cnfStyle w:val="000000000000"/>
              <w:rPr>
                <w:color w:val="000000" w:themeColor="text1"/>
              </w:rPr>
            </w:pPr>
            <w:r>
              <w:rPr>
                <w:color w:val="000000" w:themeColor="text1"/>
              </w:rPr>
              <w:t>Visualización</w:t>
            </w:r>
          </w:p>
        </w:tc>
      </w:tr>
      <w:tr w:rsidR="008F1535"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8F1535" w:rsidRDefault="008F1535" w:rsidP="003837EF">
            <w:r>
              <w:t>FECHA CREACIÓN</w:t>
            </w:r>
          </w:p>
        </w:tc>
        <w:tc>
          <w:tcPr>
            <w:tcW w:w="4605" w:type="dxa"/>
            <w:tcBorders>
              <w:left w:val="single" w:sz="4" w:space="0" w:color="auto"/>
              <w:right w:val="single" w:sz="4" w:space="0" w:color="auto"/>
            </w:tcBorders>
            <w:shd w:val="clear" w:color="auto" w:fill="FFFFFF" w:themeFill="background1"/>
          </w:tcPr>
          <w:p w:rsidR="008F1535" w:rsidRPr="00495738" w:rsidRDefault="008F1535" w:rsidP="003837EF">
            <w:pPr>
              <w:cnfStyle w:val="000000100000"/>
              <w:rPr>
                <w:color w:val="000000" w:themeColor="text1"/>
              </w:rPr>
            </w:pPr>
            <w:r>
              <w:rPr>
                <w:color w:val="000000" w:themeColor="text1"/>
              </w:rPr>
              <w:t>08</w:t>
            </w:r>
            <w:r w:rsidRPr="00495738">
              <w:rPr>
                <w:color w:val="000000" w:themeColor="text1"/>
              </w:rPr>
              <w:t>/04/2018</w:t>
            </w:r>
          </w:p>
        </w:tc>
      </w:tr>
      <w:tr w:rsidR="008F1535" w:rsidTr="005E0943">
        <w:tc>
          <w:tcPr>
            <w:cnfStyle w:val="001000000000"/>
            <w:tcW w:w="4605" w:type="dxa"/>
            <w:tcBorders>
              <w:left w:val="single" w:sz="4" w:space="0" w:color="auto"/>
              <w:right w:val="single" w:sz="4" w:space="0" w:color="auto"/>
            </w:tcBorders>
            <w:shd w:val="clear" w:color="auto" w:fill="FFFFFF" w:themeFill="background1"/>
          </w:tcPr>
          <w:p w:rsidR="008F1535" w:rsidRDefault="008F1535" w:rsidP="003837EF">
            <w:r>
              <w:t>AUTOR</w:t>
            </w:r>
          </w:p>
        </w:tc>
        <w:tc>
          <w:tcPr>
            <w:tcW w:w="4605" w:type="dxa"/>
            <w:tcBorders>
              <w:left w:val="single" w:sz="4" w:space="0" w:color="auto"/>
              <w:right w:val="single" w:sz="4" w:space="0" w:color="auto"/>
            </w:tcBorders>
            <w:shd w:val="clear" w:color="auto" w:fill="FFFFFF" w:themeFill="background1"/>
          </w:tcPr>
          <w:p w:rsidR="008F1535" w:rsidRPr="00495738" w:rsidRDefault="008F1535" w:rsidP="003837EF">
            <w:pPr>
              <w:cnfStyle w:val="000000000000"/>
              <w:rPr>
                <w:color w:val="000000" w:themeColor="text1"/>
              </w:rPr>
            </w:pPr>
            <w:r w:rsidRPr="00495738">
              <w:rPr>
                <w:color w:val="000000" w:themeColor="text1"/>
              </w:rPr>
              <w:t>Carlos Moreno Palacios</w:t>
            </w:r>
          </w:p>
        </w:tc>
      </w:tr>
      <w:tr w:rsidR="008F1535"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8F1535" w:rsidRDefault="008F1535"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8F1535" w:rsidRPr="00495738" w:rsidRDefault="008F1535" w:rsidP="003837EF">
            <w:pPr>
              <w:cnfStyle w:val="000000100000"/>
              <w:rPr>
                <w:color w:val="000000" w:themeColor="text1"/>
              </w:rPr>
            </w:pPr>
            <w:r>
              <w:rPr>
                <w:color w:val="000000" w:themeColor="text1"/>
              </w:rPr>
              <w:t>Alta</w:t>
            </w:r>
          </w:p>
        </w:tc>
      </w:tr>
      <w:tr w:rsidR="00246206"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246206" w:rsidRDefault="00246206"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246206" w:rsidRPr="004D6CB8" w:rsidRDefault="00246206" w:rsidP="003837EF">
            <w:pPr>
              <w:cnfStyle w:val="000000000000"/>
              <w:rPr>
                <w:b/>
                <w:color w:val="000000" w:themeColor="text1"/>
              </w:rPr>
            </w:pPr>
            <w:r w:rsidRPr="004D6CB8">
              <w:rPr>
                <w:b/>
                <w:color w:val="000000" w:themeColor="text1"/>
              </w:rPr>
              <w:t>RQNF-3</w:t>
            </w:r>
          </w:p>
        </w:tc>
      </w:tr>
      <w:tr w:rsidR="00246206"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246206" w:rsidRDefault="00246206"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246206" w:rsidRPr="008F1D2A" w:rsidRDefault="00B66309" w:rsidP="003837EF">
            <w:pPr>
              <w:cnfStyle w:val="000000100000"/>
              <w:rPr>
                <w:color w:val="000000" w:themeColor="text1"/>
              </w:rPr>
            </w:pPr>
            <w:r>
              <w:rPr>
                <w:color w:val="000000" w:themeColor="text1"/>
              </w:rPr>
              <w:t>Búsqueda</w:t>
            </w:r>
          </w:p>
        </w:tc>
      </w:tr>
      <w:tr w:rsidR="00246206" w:rsidTr="005E0943">
        <w:tc>
          <w:tcPr>
            <w:cnfStyle w:val="001000000000"/>
            <w:tcW w:w="4605" w:type="dxa"/>
            <w:tcBorders>
              <w:left w:val="single" w:sz="4" w:space="0" w:color="auto"/>
              <w:right w:val="single" w:sz="4" w:space="0" w:color="auto"/>
            </w:tcBorders>
            <w:shd w:val="clear" w:color="auto" w:fill="FFFFFF" w:themeFill="background1"/>
          </w:tcPr>
          <w:p w:rsidR="00246206" w:rsidRDefault="00246206" w:rsidP="003837EF">
            <w:r>
              <w:t>FECHA CREACIÓN</w:t>
            </w:r>
          </w:p>
        </w:tc>
        <w:tc>
          <w:tcPr>
            <w:tcW w:w="4605" w:type="dxa"/>
            <w:tcBorders>
              <w:left w:val="single" w:sz="4" w:space="0" w:color="auto"/>
              <w:right w:val="single" w:sz="4" w:space="0" w:color="auto"/>
            </w:tcBorders>
            <w:shd w:val="clear" w:color="auto" w:fill="FFFFFF" w:themeFill="background1"/>
          </w:tcPr>
          <w:p w:rsidR="00246206" w:rsidRPr="00495738" w:rsidRDefault="00246206" w:rsidP="003837EF">
            <w:pPr>
              <w:cnfStyle w:val="000000000000"/>
              <w:rPr>
                <w:color w:val="000000" w:themeColor="text1"/>
              </w:rPr>
            </w:pPr>
            <w:r>
              <w:rPr>
                <w:color w:val="000000" w:themeColor="text1"/>
              </w:rPr>
              <w:t>08</w:t>
            </w:r>
            <w:r w:rsidRPr="00495738">
              <w:rPr>
                <w:color w:val="000000" w:themeColor="text1"/>
              </w:rPr>
              <w:t>/04/2018</w:t>
            </w:r>
          </w:p>
        </w:tc>
      </w:tr>
      <w:tr w:rsidR="00246206"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246206" w:rsidRDefault="00246206" w:rsidP="003837EF">
            <w:r>
              <w:t>AUTOR</w:t>
            </w:r>
          </w:p>
        </w:tc>
        <w:tc>
          <w:tcPr>
            <w:tcW w:w="4605" w:type="dxa"/>
            <w:tcBorders>
              <w:left w:val="single" w:sz="4" w:space="0" w:color="auto"/>
              <w:right w:val="single" w:sz="4" w:space="0" w:color="auto"/>
            </w:tcBorders>
            <w:shd w:val="clear" w:color="auto" w:fill="FFFFFF" w:themeFill="background1"/>
          </w:tcPr>
          <w:p w:rsidR="00246206" w:rsidRPr="00495738" w:rsidRDefault="00246206" w:rsidP="003837EF">
            <w:pPr>
              <w:cnfStyle w:val="000000100000"/>
              <w:rPr>
                <w:color w:val="000000" w:themeColor="text1"/>
              </w:rPr>
            </w:pPr>
            <w:r w:rsidRPr="00495738">
              <w:rPr>
                <w:color w:val="000000" w:themeColor="text1"/>
              </w:rPr>
              <w:t>Carlos Moreno Palacios</w:t>
            </w:r>
          </w:p>
        </w:tc>
      </w:tr>
      <w:tr w:rsidR="00246206"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246206" w:rsidRDefault="00246206"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246206" w:rsidRPr="00495738" w:rsidRDefault="00246206" w:rsidP="003837EF">
            <w:pPr>
              <w:cnfStyle w:val="000000000000"/>
              <w:rPr>
                <w:color w:val="000000" w:themeColor="text1"/>
              </w:rPr>
            </w:pPr>
            <w:r>
              <w:rPr>
                <w:color w:val="000000" w:themeColor="text1"/>
              </w:rPr>
              <w:t>Alta</w:t>
            </w:r>
          </w:p>
        </w:tc>
      </w:tr>
      <w:tr w:rsidR="00F1410B"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1410B" w:rsidRDefault="00F1410B"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F1410B" w:rsidRPr="004D6CB8" w:rsidRDefault="00F1410B" w:rsidP="003837EF">
            <w:pPr>
              <w:cnfStyle w:val="000000100000"/>
              <w:rPr>
                <w:b/>
                <w:color w:val="000000" w:themeColor="text1"/>
              </w:rPr>
            </w:pPr>
            <w:r w:rsidRPr="004D6CB8">
              <w:rPr>
                <w:b/>
                <w:color w:val="000000" w:themeColor="text1"/>
              </w:rPr>
              <w:t>RQNF-4</w:t>
            </w:r>
          </w:p>
        </w:tc>
      </w:tr>
      <w:tr w:rsidR="00F1410B"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1410B" w:rsidRDefault="00F1410B"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F1410B" w:rsidRPr="008F1D2A" w:rsidRDefault="00F1410B" w:rsidP="003837EF">
            <w:pPr>
              <w:cnfStyle w:val="000000000000"/>
              <w:rPr>
                <w:color w:val="000000" w:themeColor="text1"/>
              </w:rPr>
            </w:pPr>
            <w:r>
              <w:rPr>
                <w:color w:val="000000" w:themeColor="text1"/>
              </w:rPr>
              <w:t>Seguridad</w:t>
            </w:r>
          </w:p>
        </w:tc>
      </w:tr>
      <w:tr w:rsidR="00F1410B"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F1410B" w:rsidRDefault="00F1410B" w:rsidP="003837EF">
            <w:r>
              <w:t>FECHA CREACIÓN</w:t>
            </w:r>
          </w:p>
        </w:tc>
        <w:tc>
          <w:tcPr>
            <w:tcW w:w="4605" w:type="dxa"/>
            <w:tcBorders>
              <w:left w:val="single" w:sz="4" w:space="0" w:color="auto"/>
              <w:right w:val="single" w:sz="4" w:space="0" w:color="auto"/>
            </w:tcBorders>
            <w:shd w:val="clear" w:color="auto" w:fill="FFFFFF" w:themeFill="background1"/>
          </w:tcPr>
          <w:p w:rsidR="00F1410B" w:rsidRPr="00495738" w:rsidRDefault="00F1410B" w:rsidP="003837EF">
            <w:pPr>
              <w:cnfStyle w:val="000000100000"/>
              <w:rPr>
                <w:color w:val="000000" w:themeColor="text1"/>
              </w:rPr>
            </w:pPr>
            <w:r>
              <w:rPr>
                <w:color w:val="000000" w:themeColor="text1"/>
              </w:rPr>
              <w:t>08</w:t>
            </w:r>
            <w:r w:rsidRPr="00495738">
              <w:rPr>
                <w:color w:val="000000" w:themeColor="text1"/>
              </w:rPr>
              <w:t>/04/2018</w:t>
            </w:r>
          </w:p>
        </w:tc>
      </w:tr>
      <w:tr w:rsidR="00F1410B" w:rsidTr="005E0943">
        <w:tc>
          <w:tcPr>
            <w:cnfStyle w:val="001000000000"/>
            <w:tcW w:w="4605" w:type="dxa"/>
            <w:tcBorders>
              <w:left w:val="single" w:sz="4" w:space="0" w:color="auto"/>
              <w:right w:val="single" w:sz="4" w:space="0" w:color="auto"/>
            </w:tcBorders>
            <w:shd w:val="clear" w:color="auto" w:fill="FFFFFF" w:themeFill="background1"/>
          </w:tcPr>
          <w:p w:rsidR="00F1410B" w:rsidRDefault="00F1410B" w:rsidP="003837EF">
            <w:r>
              <w:t>AUTOR</w:t>
            </w:r>
          </w:p>
        </w:tc>
        <w:tc>
          <w:tcPr>
            <w:tcW w:w="4605" w:type="dxa"/>
            <w:tcBorders>
              <w:left w:val="single" w:sz="4" w:space="0" w:color="auto"/>
              <w:right w:val="single" w:sz="4" w:space="0" w:color="auto"/>
            </w:tcBorders>
            <w:shd w:val="clear" w:color="auto" w:fill="FFFFFF" w:themeFill="background1"/>
          </w:tcPr>
          <w:p w:rsidR="00F1410B" w:rsidRPr="00495738" w:rsidRDefault="00F1410B" w:rsidP="003837EF">
            <w:pPr>
              <w:cnfStyle w:val="000000000000"/>
              <w:rPr>
                <w:color w:val="000000" w:themeColor="text1"/>
              </w:rPr>
            </w:pPr>
            <w:r w:rsidRPr="00495738">
              <w:rPr>
                <w:color w:val="000000" w:themeColor="text1"/>
              </w:rPr>
              <w:t>Carlos Moreno Palacios</w:t>
            </w:r>
          </w:p>
        </w:tc>
      </w:tr>
      <w:tr w:rsidR="00F1410B"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F1410B" w:rsidRDefault="00F1410B"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F1410B" w:rsidRPr="00495738" w:rsidRDefault="00F1410B" w:rsidP="003837EF">
            <w:pPr>
              <w:cnfStyle w:val="000000100000"/>
              <w:rPr>
                <w:color w:val="000000" w:themeColor="text1"/>
              </w:rPr>
            </w:pPr>
            <w:r>
              <w:rPr>
                <w:color w:val="000000" w:themeColor="text1"/>
              </w:rPr>
              <w:t>Alta</w:t>
            </w:r>
          </w:p>
        </w:tc>
      </w:tr>
      <w:tr w:rsidR="00F1410B"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1410B" w:rsidRDefault="00F1410B"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F1410B" w:rsidRPr="008F1D2A" w:rsidRDefault="00F1410B" w:rsidP="003837EF">
            <w:pPr>
              <w:cnfStyle w:val="000000000000"/>
              <w:rPr>
                <w:color w:val="000000" w:themeColor="text1"/>
              </w:rPr>
            </w:pPr>
            <w:r w:rsidRPr="008F1D2A">
              <w:rPr>
                <w:color w:val="000000" w:themeColor="text1"/>
              </w:rPr>
              <w:t>RQ</w:t>
            </w:r>
            <w:r>
              <w:rPr>
                <w:color w:val="000000" w:themeColor="text1"/>
              </w:rPr>
              <w:t>N</w:t>
            </w:r>
            <w:r w:rsidRPr="008F1D2A">
              <w:rPr>
                <w:color w:val="000000" w:themeColor="text1"/>
              </w:rPr>
              <w:t>F-</w:t>
            </w:r>
            <w:r>
              <w:rPr>
                <w:color w:val="000000" w:themeColor="text1"/>
              </w:rPr>
              <w:t>5</w:t>
            </w:r>
          </w:p>
        </w:tc>
      </w:tr>
      <w:tr w:rsidR="00F1410B"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F1410B" w:rsidRDefault="00F1410B"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F1410B" w:rsidRPr="008F1D2A" w:rsidRDefault="00F1410B" w:rsidP="003837EF">
            <w:pPr>
              <w:cnfStyle w:val="000000100000"/>
              <w:rPr>
                <w:color w:val="000000" w:themeColor="text1"/>
              </w:rPr>
            </w:pPr>
            <w:r>
              <w:rPr>
                <w:color w:val="000000" w:themeColor="text1"/>
              </w:rPr>
              <w:t>Integridad Alta usuario</w:t>
            </w:r>
          </w:p>
        </w:tc>
      </w:tr>
      <w:tr w:rsidR="00F1410B" w:rsidTr="005E0943">
        <w:tc>
          <w:tcPr>
            <w:cnfStyle w:val="001000000000"/>
            <w:tcW w:w="4605" w:type="dxa"/>
            <w:tcBorders>
              <w:left w:val="single" w:sz="4" w:space="0" w:color="auto"/>
              <w:right w:val="single" w:sz="4" w:space="0" w:color="auto"/>
            </w:tcBorders>
            <w:shd w:val="clear" w:color="auto" w:fill="FFFFFF" w:themeFill="background1"/>
          </w:tcPr>
          <w:p w:rsidR="00F1410B" w:rsidRDefault="00F1410B" w:rsidP="003837EF">
            <w:r>
              <w:t>FECHA CREACIÓN</w:t>
            </w:r>
          </w:p>
        </w:tc>
        <w:tc>
          <w:tcPr>
            <w:tcW w:w="4605" w:type="dxa"/>
            <w:tcBorders>
              <w:left w:val="single" w:sz="4" w:space="0" w:color="auto"/>
              <w:right w:val="single" w:sz="4" w:space="0" w:color="auto"/>
            </w:tcBorders>
            <w:shd w:val="clear" w:color="auto" w:fill="FFFFFF" w:themeFill="background1"/>
          </w:tcPr>
          <w:p w:rsidR="00F1410B" w:rsidRPr="00495738" w:rsidRDefault="00F1410B" w:rsidP="003837EF">
            <w:pPr>
              <w:cnfStyle w:val="000000000000"/>
              <w:rPr>
                <w:color w:val="000000" w:themeColor="text1"/>
              </w:rPr>
            </w:pPr>
            <w:r>
              <w:rPr>
                <w:color w:val="000000" w:themeColor="text1"/>
              </w:rPr>
              <w:t>08</w:t>
            </w:r>
            <w:r w:rsidRPr="00495738">
              <w:rPr>
                <w:color w:val="000000" w:themeColor="text1"/>
              </w:rPr>
              <w:t>/04/2018</w:t>
            </w:r>
          </w:p>
        </w:tc>
      </w:tr>
      <w:tr w:rsidR="00F1410B"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F1410B" w:rsidRDefault="00F1410B" w:rsidP="003837EF">
            <w:r>
              <w:t>AUTOR</w:t>
            </w:r>
          </w:p>
        </w:tc>
        <w:tc>
          <w:tcPr>
            <w:tcW w:w="4605" w:type="dxa"/>
            <w:tcBorders>
              <w:left w:val="single" w:sz="4" w:space="0" w:color="auto"/>
              <w:right w:val="single" w:sz="4" w:space="0" w:color="auto"/>
            </w:tcBorders>
            <w:shd w:val="clear" w:color="auto" w:fill="FFFFFF" w:themeFill="background1"/>
          </w:tcPr>
          <w:p w:rsidR="00F1410B" w:rsidRPr="00495738" w:rsidRDefault="00F1410B" w:rsidP="003837EF">
            <w:pPr>
              <w:cnfStyle w:val="000000100000"/>
              <w:rPr>
                <w:color w:val="000000" w:themeColor="text1"/>
              </w:rPr>
            </w:pPr>
            <w:r w:rsidRPr="00495738">
              <w:rPr>
                <w:color w:val="000000" w:themeColor="text1"/>
              </w:rPr>
              <w:t>Carlos Moreno Palacios</w:t>
            </w:r>
          </w:p>
        </w:tc>
      </w:tr>
      <w:tr w:rsidR="00F1410B"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F1410B" w:rsidRDefault="00F1410B"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F1410B" w:rsidRPr="00495738" w:rsidRDefault="00F1410B" w:rsidP="003837EF">
            <w:pPr>
              <w:cnfStyle w:val="000000000000"/>
              <w:rPr>
                <w:color w:val="000000" w:themeColor="text1"/>
              </w:rPr>
            </w:pPr>
            <w:r>
              <w:rPr>
                <w:color w:val="000000" w:themeColor="text1"/>
              </w:rPr>
              <w:t>Alta</w:t>
            </w:r>
          </w:p>
        </w:tc>
      </w:tr>
      <w:tr w:rsidR="00BC6280"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280" w:rsidRDefault="00BC6280"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BC6280" w:rsidRPr="004D6CB8" w:rsidRDefault="00BC6280" w:rsidP="003837EF">
            <w:pPr>
              <w:cnfStyle w:val="000000100000"/>
              <w:rPr>
                <w:b/>
                <w:color w:val="000000" w:themeColor="text1"/>
              </w:rPr>
            </w:pPr>
            <w:r w:rsidRPr="004D6CB8">
              <w:rPr>
                <w:b/>
                <w:color w:val="000000" w:themeColor="text1"/>
              </w:rPr>
              <w:t>RQNF-6</w:t>
            </w:r>
          </w:p>
        </w:tc>
      </w:tr>
      <w:tr w:rsidR="00BC6280"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BC6280" w:rsidRDefault="00BC6280"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BC6280" w:rsidRPr="008F1D2A" w:rsidRDefault="00BC6280" w:rsidP="003837EF">
            <w:pPr>
              <w:cnfStyle w:val="000000000000"/>
              <w:rPr>
                <w:color w:val="000000" w:themeColor="text1"/>
              </w:rPr>
            </w:pPr>
            <w:r>
              <w:rPr>
                <w:color w:val="000000" w:themeColor="text1"/>
              </w:rPr>
              <w:t>Alertas</w:t>
            </w:r>
          </w:p>
        </w:tc>
      </w:tr>
      <w:tr w:rsidR="00BC6280"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BC6280" w:rsidRDefault="00BC6280" w:rsidP="003837EF">
            <w:r>
              <w:t>FECHA CREACIÓN</w:t>
            </w:r>
          </w:p>
        </w:tc>
        <w:tc>
          <w:tcPr>
            <w:tcW w:w="4605" w:type="dxa"/>
            <w:tcBorders>
              <w:left w:val="single" w:sz="4" w:space="0" w:color="auto"/>
              <w:right w:val="single" w:sz="4" w:space="0" w:color="auto"/>
            </w:tcBorders>
            <w:shd w:val="clear" w:color="auto" w:fill="FFFFFF" w:themeFill="background1"/>
          </w:tcPr>
          <w:p w:rsidR="00BC6280" w:rsidRPr="00495738" w:rsidRDefault="00BC6280" w:rsidP="003837EF">
            <w:pPr>
              <w:cnfStyle w:val="000000100000"/>
              <w:rPr>
                <w:color w:val="000000" w:themeColor="text1"/>
              </w:rPr>
            </w:pPr>
            <w:r>
              <w:rPr>
                <w:color w:val="000000" w:themeColor="text1"/>
              </w:rPr>
              <w:t>08</w:t>
            </w:r>
            <w:r w:rsidRPr="00495738">
              <w:rPr>
                <w:color w:val="000000" w:themeColor="text1"/>
              </w:rPr>
              <w:t>/04/2018</w:t>
            </w:r>
          </w:p>
        </w:tc>
      </w:tr>
      <w:tr w:rsidR="00BC6280" w:rsidTr="005E0943">
        <w:tc>
          <w:tcPr>
            <w:cnfStyle w:val="001000000000"/>
            <w:tcW w:w="4605" w:type="dxa"/>
            <w:tcBorders>
              <w:left w:val="single" w:sz="4" w:space="0" w:color="auto"/>
              <w:right w:val="single" w:sz="4" w:space="0" w:color="auto"/>
            </w:tcBorders>
            <w:shd w:val="clear" w:color="auto" w:fill="FFFFFF" w:themeFill="background1"/>
          </w:tcPr>
          <w:p w:rsidR="00BC6280" w:rsidRDefault="00BC6280" w:rsidP="003837EF">
            <w:r>
              <w:t>AUTOR</w:t>
            </w:r>
          </w:p>
        </w:tc>
        <w:tc>
          <w:tcPr>
            <w:tcW w:w="4605" w:type="dxa"/>
            <w:tcBorders>
              <w:left w:val="single" w:sz="4" w:space="0" w:color="auto"/>
              <w:right w:val="single" w:sz="4" w:space="0" w:color="auto"/>
            </w:tcBorders>
            <w:shd w:val="clear" w:color="auto" w:fill="FFFFFF" w:themeFill="background1"/>
          </w:tcPr>
          <w:p w:rsidR="00BC6280" w:rsidRPr="00495738" w:rsidRDefault="00BC6280" w:rsidP="003837EF">
            <w:pPr>
              <w:cnfStyle w:val="000000000000"/>
              <w:rPr>
                <w:color w:val="000000" w:themeColor="text1"/>
              </w:rPr>
            </w:pPr>
            <w:r w:rsidRPr="00495738">
              <w:rPr>
                <w:color w:val="000000" w:themeColor="text1"/>
              </w:rPr>
              <w:t>Carlos Moreno Palacios</w:t>
            </w:r>
          </w:p>
        </w:tc>
      </w:tr>
      <w:tr w:rsidR="00BC6280"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BC6280" w:rsidRDefault="00BC6280"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BC6280" w:rsidRPr="00495738" w:rsidRDefault="00BC6280" w:rsidP="003837EF">
            <w:pPr>
              <w:cnfStyle w:val="000000100000"/>
              <w:rPr>
                <w:color w:val="000000" w:themeColor="text1"/>
              </w:rPr>
            </w:pPr>
            <w:r>
              <w:rPr>
                <w:color w:val="000000" w:themeColor="text1"/>
              </w:rPr>
              <w:t>Media</w:t>
            </w:r>
          </w:p>
        </w:tc>
      </w:tr>
      <w:tr w:rsidR="009F4761"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9F4761" w:rsidRDefault="009F4761"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9F4761" w:rsidRPr="004D6CB8" w:rsidRDefault="009F4761" w:rsidP="003837EF">
            <w:pPr>
              <w:cnfStyle w:val="000000000000"/>
              <w:rPr>
                <w:b/>
                <w:color w:val="000000" w:themeColor="text1"/>
              </w:rPr>
            </w:pPr>
            <w:r w:rsidRPr="004D6CB8">
              <w:rPr>
                <w:b/>
                <w:color w:val="000000" w:themeColor="text1"/>
              </w:rPr>
              <w:t>RQNF-7</w:t>
            </w:r>
          </w:p>
        </w:tc>
      </w:tr>
      <w:tr w:rsidR="009F4761"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9F4761" w:rsidRDefault="009F4761"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9F4761" w:rsidRPr="008F1D2A" w:rsidRDefault="009F4761" w:rsidP="003837EF">
            <w:pPr>
              <w:cnfStyle w:val="000000100000"/>
              <w:rPr>
                <w:color w:val="000000" w:themeColor="text1"/>
              </w:rPr>
            </w:pPr>
            <w:r>
              <w:rPr>
                <w:color w:val="000000" w:themeColor="text1"/>
              </w:rPr>
              <w:t>Comunicación base de datos</w:t>
            </w:r>
          </w:p>
        </w:tc>
      </w:tr>
      <w:tr w:rsidR="009F4761" w:rsidTr="005E0943">
        <w:tc>
          <w:tcPr>
            <w:cnfStyle w:val="001000000000"/>
            <w:tcW w:w="4605" w:type="dxa"/>
            <w:tcBorders>
              <w:left w:val="single" w:sz="4" w:space="0" w:color="auto"/>
              <w:right w:val="single" w:sz="4" w:space="0" w:color="auto"/>
            </w:tcBorders>
            <w:shd w:val="clear" w:color="auto" w:fill="FFFFFF" w:themeFill="background1"/>
          </w:tcPr>
          <w:p w:rsidR="009F4761" w:rsidRDefault="009F4761" w:rsidP="003837EF">
            <w:r>
              <w:t>FECHA CREACIÓN</w:t>
            </w:r>
          </w:p>
        </w:tc>
        <w:tc>
          <w:tcPr>
            <w:tcW w:w="4605" w:type="dxa"/>
            <w:tcBorders>
              <w:left w:val="single" w:sz="4" w:space="0" w:color="auto"/>
              <w:right w:val="single" w:sz="4" w:space="0" w:color="auto"/>
            </w:tcBorders>
            <w:shd w:val="clear" w:color="auto" w:fill="FFFFFF" w:themeFill="background1"/>
          </w:tcPr>
          <w:p w:rsidR="009F4761" w:rsidRPr="00495738" w:rsidRDefault="009F4761" w:rsidP="003837EF">
            <w:pPr>
              <w:cnfStyle w:val="000000000000"/>
              <w:rPr>
                <w:color w:val="000000" w:themeColor="text1"/>
              </w:rPr>
            </w:pPr>
            <w:r>
              <w:rPr>
                <w:color w:val="000000" w:themeColor="text1"/>
              </w:rPr>
              <w:t>08</w:t>
            </w:r>
            <w:r w:rsidRPr="00495738">
              <w:rPr>
                <w:color w:val="000000" w:themeColor="text1"/>
              </w:rPr>
              <w:t>/04/2018</w:t>
            </w:r>
          </w:p>
        </w:tc>
      </w:tr>
      <w:tr w:rsidR="009F4761"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9F4761" w:rsidRDefault="009F4761" w:rsidP="003837EF">
            <w:r>
              <w:t>AUTOR</w:t>
            </w:r>
          </w:p>
        </w:tc>
        <w:tc>
          <w:tcPr>
            <w:tcW w:w="4605" w:type="dxa"/>
            <w:tcBorders>
              <w:left w:val="single" w:sz="4" w:space="0" w:color="auto"/>
              <w:right w:val="single" w:sz="4" w:space="0" w:color="auto"/>
            </w:tcBorders>
            <w:shd w:val="clear" w:color="auto" w:fill="FFFFFF" w:themeFill="background1"/>
          </w:tcPr>
          <w:p w:rsidR="009F4761" w:rsidRPr="00495738" w:rsidRDefault="009F4761" w:rsidP="003837EF">
            <w:pPr>
              <w:cnfStyle w:val="000000100000"/>
              <w:rPr>
                <w:color w:val="000000" w:themeColor="text1"/>
              </w:rPr>
            </w:pPr>
            <w:r w:rsidRPr="00495738">
              <w:rPr>
                <w:color w:val="000000" w:themeColor="text1"/>
              </w:rPr>
              <w:t>Carlos Moreno Palacios</w:t>
            </w:r>
          </w:p>
        </w:tc>
      </w:tr>
      <w:tr w:rsidR="009F4761"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9F4761" w:rsidRDefault="009F4761"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9F4761" w:rsidRDefault="009F4761" w:rsidP="003837EF">
            <w:pPr>
              <w:cnfStyle w:val="000000000000"/>
              <w:rPr>
                <w:color w:val="000000" w:themeColor="text1"/>
              </w:rPr>
            </w:pPr>
            <w:r>
              <w:rPr>
                <w:color w:val="000000" w:themeColor="text1"/>
              </w:rPr>
              <w:t>Alta</w:t>
            </w:r>
          </w:p>
          <w:p w:rsidR="00DA5535" w:rsidRPr="00495738" w:rsidRDefault="00DA5535" w:rsidP="003837EF">
            <w:pPr>
              <w:cnfStyle w:val="000000000000"/>
              <w:rPr>
                <w:color w:val="000000" w:themeColor="text1"/>
              </w:rPr>
            </w:pPr>
          </w:p>
        </w:tc>
      </w:tr>
      <w:tr w:rsidR="001E61DF"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1E61DF" w:rsidRDefault="001E61DF" w:rsidP="003837EF">
            <w:r>
              <w:lastRenderedPageBreak/>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1E61DF" w:rsidRPr="00C3393C" w:rsidRDefault="001E61DF" w:rsidP="003837EF">
            <w:pPr>
              <w:cnfStyle w:val="000000100000"/>
              <w:rPr>
                <w:b/>
                <w:color w:val="000000" w:themeColor="text1"/>
              </w:rPr>
            </w:pPr>
            <w:r w:rsidRPr="00C3393C">
              <w:rPr>
                <w:b/>
                <w:color w:val="000000" w:themeColor="text1"/>
              </w:rPr>
              <w:t>RQNF-8</w:t>
            </w:r>
          </w:p>
        </w:tc>
      </w:tr>
      <w:tr w:rsidR="001E61DF"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1E61DF" w:rsidRDefault="001E61DF"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1E61DF" w:rsidRPr="008F1D2A" w:rsidRDefault="001E61DF" w:rsidP="003837EF">
            <w:pPr>
              <w:cnfStyle w:val="000000000000"/>
              <w:rPr>
                <w:color w:val="000000" w:themeColor="text1"/>
              </w:rPr>
            </w:pPr>
            <w:r>
              <w:rPr>
                <w:color w:val="000000" w:themeColor="text1"/>
              </w:rPr>
              <w:t>Patrones</w:t>
            </w:r>
          </w:p>
        </w:tc>
      </w:tr>
      <w:tr w:rsidR="001E61DF"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1E61DF" w:rsidRDefault="001E61DF" w:rsidP="003837EF">
            <w:r>
              <w:t>FECHA CREACIÓN</w:t>
            </w:r>
          </w:p>
        </w:tc>
        <w:tc>
          <w:tcPr>
            <w:tcW w:w="4605" w:type="dxa"/>
            <w:tcBorders>
              <w:left w:val="single" w:sz="4" w:space="0" w:color="auto"/>
              <w:right w:val="single" w:sz="4" w:space="0" w:color="auto"/>
            </w:tcBorders>
            <w:shd w:val="clear" w:color="auto" w:fill="FFFFFF" w:themeFill="background1"/>
          </w:tcPr>
          <w:p w:rsidR="001E61DF" w:rsidRPr="00495738" w:rsidRDefault="001E61DF" w:rsidP="003837EF">
            <w:pPr>
              <w:cnfStyle w:val="000000100000"/>
              <w:rPr>
                <w:color w:val="000000" w:themeColor="text1"/>
              </w:rPr>
            </w:pPr>
            <w:r>
              <w:rPr>
                <w:color w:val="000000" w:themeColor="text1"/>
              </w:rPr>
              <w:t>08</w:t>
            </w:r>
            <w:r w:rsidRPr="00495738">
              <w:rPr>
                <w:color w:val="000000" w:themeColor="text1"/>
              </w:rPr>
              <w:t>/04/2018</w:t>
            </w:r>
          </w:p>
        </w:tc>
      </w:tr>
      <w:tr w:rsidR="001E61DF" w:rsidTr="005E0943">
        <w:tc>
          <w:tcPr>
            <w:cnfStyle w:val="001000000000"/>
            <w:tcW w:w="4605" w:type="dxa"/>
            <w:tcBorders>
              <w:left w:val="single" w:sz="4" w:space="0" w:color="auto"/>
              <w:right w:val="single" w:sz="4" w:space="0" w:color="auto"/>
            </w:tcBorders>
            <w:shd w:val="clear" w:color="auto" w:fill="FFFFFF" w:themeFill="background1"/>
          </w:tcPr>
          <w:p w:rsidR="001E61DF" w:rsidRDefault="001E61DF" w:rsidP="003837EF">
            <w:r>
              <w:t>AUTOR</w:t>
            </w:r>
          </w:p>
        </w:tc>
        <w:tc>
          <w:tcPr>
            <w:tcW w:w="4605" w:type="dxa"/>
            <w:tcBorders>
              <w:left w:val="single" w:sz="4" w:space="0" w:color="auto"/>
              <w:right w:val="single" w:sz="4" w:space="0" w:color="auto"/>
            </w:tcBorders>
            <w:shd w:val="clear" w:color="auto" w:fill="FFFFFF" w:themeFill="background1"/>
          </w:tcPr>
          <w:p w:rsidR="001E61DF" w:rsidRPr="00495738" w:rsidRDefault="001E61DF" w:rsidP="003837EF">
            <w:pPr>
              <w:cnfStyle w:val="000000000000"/>
              <w:rPr>
                <w:color w:val="000000" w:themeColor="text1"/>
              </w:rPr>
            </w:pPr>
            <w:r w:rsidRPr="00495738">
              <w:rPr>
                <w:color w:val="000000" w:themeColor="text1"/>
              </w:rPr>
              <w:t>Carlos Moreno Palacios</w:t>
            </w:r>
          </w:p>
        </w:tc>
      </w:tr>
      <w:tr w:rsidR="001E61DF"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1E61DF" w:rsidRDefault="001E61DF"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1E61DF" w:rsidRPr="00495738" w:rsidRDefault="001E61DF" w:rsidP="003837EF">
            <w:pPr>
              <w:cnfStyle w:val="000000100000"/>
              <w:rPr>
                <w:color w:val="000000" w:themeColor="text1"/>
              </w:rPr>
            </w:pPr>
            <w:r>
              <w:rPr>
                <w:color w:val="000000" w:themeColor="text1"/>
              </w:rPr>
              <w:t>Media</w:t>
            </w:r>
          </w:p>
        </w:tc>
      </w:tr>
      <w:tr w:rsidR="001E61DF"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1E61DF" w:rsidRDefault="001E61DF"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1E61DF" w:rsidRPr="00C3393C" w:rsidRDefault="001E61DF" w:rsidP="003837EF">
            <w:pPr>
              <w:cnfStyle w:val="000000000000"/>
              <w:rPr>
                <w:b/>
                <w:color w:val="000000" w:themeColor="text1"/>
              </w:rPr>
            </w:pPr>
            <w:r w:rsidRPr="00C3393C">
              <w:rPr>
                <w:b/>
                <w:color w:val="000000" w:themeColor="text1"/>
              </w:rPr>
              <w:t>RQNF-9</w:t>
            </w:r>
          </w:p>
        </w:tc>
      </w:tr>
      <w:tr w:rsidR="001E61DF"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1E61DF" w:rsidRDefault="001E61DF"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1E61DF" w:rsidRPr="008F1D2A" w:rsidRDefault="001E61DF" w:rsidP="003837EF">
            <w:pPr>
              <w:cnfStyle w:val="000000100000"/>
              <w:rPr>
                <w:color w:val="000000" w:themeColor="text1"/>
              </w:rPr>
            </w:pPr>
            <w:r>
              <w:rPr>
                <w:color w:val="000000" w:themeColor="text1"/>
              </w:rPr>
              <w:t>Aprendizaje y usabilidad</w:t>
            </w:r>
          </w:p>
        </w:tc>
      </w:tr>
      <w:tr w:rsidR="001E61DF" w:rsidTr="005E0943">
        <w:tc>
          <w:tcPr>
            <w:cnfStyle w:val="001000000000"/>
            <w:tcW w:w="4605" w:type="dxa"/>
            <w:tcBorders>
              <w:left w:val="single" w:sz="4" w:space="0" w:color="auto"/>
              <w:right w:val="single" w:sz="4" w:space="0" w:color="auto"/>
            </w:tcBorders>
            <w:shd w:val="clear" w:color="auto" w:fill="FFFFFF" w:themeFill="background1"/>
          </w:tcPr>
          <w:p w:rsidR="001E61DF" w:rsidRDefault="001E61DF" w:rsidP="003837EF">
            <w:r>
              <w:t>FECHA CREACIÓN</w:t>
            </w:r>
          </w:p>
        </w:tc>
        <w:tc>
          <w:tcPr>
            <w:tcW w:w="4605" w:type="dxa"/>
            <w:tcBorders>
              <w:left w:val="single" w:sz="4" w:space="0" w:color="auto"/>
              <w:right w:val="single" w:sz="4" w:space="0" w:color="auto"/>
            </w:tcBorders>
            <w:shd w:val="clear" w:color="auto" w:fill="FFFFFF" w:themeFill="background1"/>
          </w:tcPr>
          <w:p w:rsidR="001E61DF" w:rsidRPr="00495738" w:rsidRDefault="001E61DF" w:rsidP="003837EF">
            <w:pPr>
              <w:cnfStyle w:val="000000000000"/>
              <w:rPr>
                <w:color w:val="000000" w:themeColor="text1"/>
              </w:rPr>
            </w:pPr>
            <w:r>
              <w:rPr>
                <w:color w:val="000000" w:themeColor="text1"/>
              </w:rPr>
              <w:t>08</w:t>
            </w:r>
            <w:r w:rsidRPr="00495738">
              <w:rPr>
                <w:color w:val="000000" w:themeColor="text1"/>
              </w:rPr>
              <w:t>/04/2018</w:t>
            </w:r>
          </w:p>
        </w:tc>
      </w:tr>
      <w:tr w:rsidR="001E61DF"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1E61DF" w:rsidRDefault="001E61DF" w:rsidP="003837EF">
            <w:r>
              <w:t>AUTOR</w:t>
            </w:r>
          </w:p>
        </w:tc>
        <w:tc>
          <w:tcPr>
            <w:tcW w:w="4605" w:type="dxa"/>
            <w:tcBorders>
              <w:left w:val="single" w:sz="4" w:space="0" w:color="auto"/>
              <w:right w:val="single" w:sz="4" w:space="0" w:color="auto"/>
            </w:tcBorders>
            <w:shd w:val="clear" w:color="auto" w:fill="FFFFFF" w:themeFill="background1"/>
          </w:tcPr>
          <w:p w:rsidR="001E61DF" w:rsidRPr="00495738" w:rsidRDefault="001E61DF" w:rsidP="003837EF">
            <w:pPr>
              <w:cnfStyle w:val="000000100000"/>
              <w:rPr>
                <w:color w:val="000000" w:themeColor="text1"/>
              </w:rPr>
            </w:pPr>
            <w:r w:rsidRPr="00495738">
              <w:rPr>
                <w:color w:val="000000" w:themeColor="text1"/>
              </w:rPr>
              <w:t>Carlos Moreno Palacios</w:t>
            </w:r>
          </w:p>
        </w:tc>
      </w:tr>
      <w:tr w:rsidR="001E61DF"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1E61DF" w:rsidRDefault="001E61DF"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1E61DF" w:rsidRPr="00495738" w:rsidRDefault="001E61DF" w:rsidP="003837EF">
            <w:pPr>
              <w:cnfStyle w:val="000000000000"/>
              <w:rPr>
                <w:color w:val="000000" w:themeColor="text1"/>
              </w:rPr>
            </w:pPr>
            <w:r>
              <w:rPr>
                <w:color w:val="000000" w:themeColor="text1"/>
              </w:rPr>
              <w:t>Media</w:t>
            </w:r>
          </w:p>
        </w:tc>
      </w:tr>
      <w:tr w:rsidR="001E61DF"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1E61DF" w:rsidRDefault="001E61DF"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1E61DF" w:rsidRPr="00C3393C" w:rsidRDefault="001E61DF" w:rsidP="003837EF">
            <w:pPr>
              <w:cnfStyle w:val="000000100000"/>
              <w:rPr>
                <w:b/>
                <w:color w:val="000000" w:themeColor="text1"/>
              </w:rPr>
            </w:pPr>
            <w:r w:rsidRPr="00C3393C">
              <w:rPr>
                <w:b/>
                <w:color w:val="000000" w:themeColor="text1"/>
              </w:rPr>
              <w:t>RQNF-10</w:t>
            </w:r>
          </w:p>
        </w:tc>
      </w:tr>
      <w:tr w:rsidR="001E61DF"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1E61DF" w:rsidRDefault="001E61DF"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1E61DF" w:rsidRPr="008F1D2A" w:rsidRDefault="001E61DF" w:rsidP="003837EF">
            <w:pPr>
              <w:cnfStyle w:val="000000000000"/>
              <w:rPr>
                <w:color w:val="000000" w:themeColor="text1"/>
              </w:rPr>
            </w:pPr>
            <w:r>
              <w:rPr>
                <w:color w:val="000000" w:themeColor="text1"/>
              </w:rPr>
              <w:t>Información</w:t>
            </w:r>
          </w:p>
        </w:tc>
      </w:tr>
      <w:tr w:rsidR="001E61DF"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1E61DF" w:rsidRDefault="001E61DF" w:rsidP="003837EF">
            <w:r>
              <w:t>FECHA CREACIÓN</w:t>
            </w:r>
          </w:p>
        </w:tc>
        <w:tc>
          <w:tcPr>
            <w:tcW w:w="4605" w:type="dxa"/>
            <w:tcBorders>
              <w:left w:val="single" w:sz="4" w:space="0" w:color="auto"/>
              <w:right w:val="single" w:sz="4" w:space="0" w:color="auto"/>
            </w:tcBorders>
            <w:shd w:val="clear" w:color="auto" w:fill="FFFFFF" w:themeFill="background1"/>
          </w:tcPr>
          <w:p w:rsidR="001E61DF" w:rsidRPr="00495738" w:rsidRDefault="001E61DF" w:rsidP="003837EF">
            <w:pPr>
              <w:cnfStyle w:val="000000100000"/>
              <w:rPr>
                <w:color w:val="000000" w:themeColor="text1"/>
              </w:rPr>
            </w:pPr>
            <w:r>
              <w:rPr>
                <w:color w:val="000000" w:themeColor="text1"/>
              </w:rPr>
              <w:t>08</w:t>
            </w:r>
            <w:r w:rsidRPr="00495738">
              <w:rPr>
                <w:color w:val="000000" w:themeColor="text1"/>
              </w:rPr>
              <w:t>/04/2018</w:t>
            </w:r>
          </w:p>
        </w:tc>
      </w:tr>
      <w:tr w:rsidR="001E61DF" w:rsidTr="005E0943">
        <w:tc>
          <w:tcPr>
            <w:cnfStyle w:val="001000000000"/>
            <w:tcW w:w="4605" w:type="dxa"/>
            <w:tcBorders>
              <w:left w:val="single" w:sz="4" w:space="0" w:color="auto"/>
              <w:right w:val="single" w:sz="4" w:space="0" w:color="auto"/>
            </w:tcBorders>
            <w:shd w:val="clear" w:color="auto" w:fill="FFFFFF" w:themeFill="background1"/>
          </w:tcPr>
          <w:p w:rsidR="001E61DF" w:rsidRDefault="001E61DF" w:rsidP="003837EF">
            <w:r>
              <w:t>AUTOR</w:t>
            </w:r>
          </w:p>
        </w:tc>
        <w:tc>
          <w:tcPr>
            <w:tcW w:w="4605" w:type="dxa"/>
            <w:tcBorders>
              <w:left w:val="single" w:sz="4" w:space="0" w:color="auto"/>
              <w:right w:val="single" w:sz="4" w:space="0" w:color="auto"/>
            </w:tcBorders>
            <w:shd w:val="clear" w:color="auto" w:fill="FFFFFF" w:themeFill="background1"/>
          </w:tcPr>
          <w:p w:rsidR="001E61DF" w:rsidRPr="00495738" w:rsidRDefault="001E61DF" w:rsidP="003837EF">
            <w:pPr>
              <w:cnfStyle w:val="000000000000"/>
              <w:rPr>
                <w:color w:val="000000" w:themeColor="text1"/>
              </w:rPr>
            </w:pPr>
            <w:r w:rsidRPr="00495738">
              <w:rPr>
                <w:color w:val="000000" w:themeColor="text1"/>
              </w:rPr>
              <w:t>Carlos Moreno Palacios</w:t>
            </w:r>
          </w:p>
        </w:tc>
      </w:tr>
      <w:tr w:rsidR="001E61DF"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1E61DF" w:rsidRDefault="001E61DF"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1E61DF" w:rsidRPr="00495738" w:rsidRDefault="001E61DF" w:rsidP="003837EF">
            <w:pPr>
              <w:cnfStyle w:val="000000100000"/>
              <w:rPr>
                <w:color w:val="000000" w:themeColor="text1"/>
              </w:rPr>
            </w:pPr>
            <w:r>
              <w:rPr>
                <w:color w:val="000000" w:themeColor="text1"/>
              </w:rPr>
              <w:t>Baja</w:t>
            </w:r>
          </w:p>
        </w:tc>
      </w:tr>
      <w:tr w:rsidR="00557FA0"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557FA0" w:rsidRDefault="00557FA0"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557FA0" w:rsidRPr="00C3393C" w:rsidRDefault="00557FA0" w:rsidP="003837EF">
            <w:pPr>
              <w:cnfStyle w:val="000000000000"/>
              <w:rPr>
                <w:b/>
                <w:color w:val="000000" w:themeColor="text1"/>
              </w:rPr>
            </w:pPr>
            <w:r w:rsidRPr="00C3393C">
              <w:rPr>
                <w:b/>
                <w:color w:val="000000" w:themeColor="text1"/>
              </w:rPr>
              <w:t>RQNF-11</w:t>
            </w:r>
          </w:p>
        </w:tc>
      </w:tr>
      <w:tr w:rsidR="00557FA0"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557FA0" w:rsidRDefault="00557FA0"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557FA0" w:rsidRPr="008F1D2A" w:rsidRDefault="00557FA0" w:rsidP="003837EF">
            <w:pPr>
              <w:cnfStyle w:val="000000100000"/>
              <w:rPr>
                <w:color w:val="000000" w:themeColor="text1"/>
              </w:rPr>
            </w:pPr>
            <w:r>
              <w:rPr>
                <w:color w:val="000000" w:themeColor="text1"/>
              </w:rPr>
              <w:t>Interfaz gráfica</w:t>
            </w:r>
          </w:p>
        </w:tc>
      </w:tr>
      <w:tr w:rsidR="00557FA0" w:rsidTr="005E0943">
        <w:tc>
          <w:tcPr>
            <w:cnfStyle w:val="001000000000"/>
            <w:tcW w:w="4605" w:type="dxa"/>
            <w:tcBorders>
              <w:left w:val="single" w:sz="4" w:space="0" w:color="auto"/>
              <w:right w:val="single" w:sz="4" w:space="0" w:color="auto"/>
            </w:tcBorders>
            <w:shd w:val="clear" w:color="auto" w:fill="FFFFFF" w:themeFill="background1"/>
          </w:tcPr>
          <w:p w:rsidR="00557FA0" w:rsidRDefault="00557FA0" w:rsidP="003837EF">
            <w:r>
              <w:t>FECHA CREACIÓN</w:t>
            </w:r>
          </w:p>
        </w:tc>
        <w:tc>
          <w:tcPr>
            <w:tcW w:w="4605" w:type="dxa"/>
            <w:tcBorders>
              <w:left w:val="single" w:sz="4" w:space="0" w:color="auto"/>
              <w:right w:val="single" w:sz="4" w:space="0" w:color="auto"/>
            </w:tcBorders>
            <w:shd w:val="clear" w:color="auto" w:fill="FFFFFF" w:themeFill="background1"/>
          </w:tcPr>
          <w:p w:rsidR="00557FA0" w:rsidRPr="00495738" w:rsidRDefault="00557FA0" w:rsidP="003837EF">
            <w:pPr>
              <w:cnfStyle w:val="000000000000"/>
              <w:rPr>
                <w:color w:val="000000" w:themeColor="text1"/>
              </w:rPr>
            </w:pPr>
            <w:r>
              <w:rPr>
                <w:color w:val="000000" w:themeColor="text1"/>
              </w:rPr>
              <w:t>08</w:t>
            </w:r>
            <w:r w:rsidRPr="00495738">
              <w:rPr>
                <w:color w:val="000000" w:themeColor="text1"/>
              </w:rPr>
              <w:t>/04/2018</w:t>
            </w:r>
          </w:p>
        </w:tc>
      </w:tr>
      <w:tr w:rsidR="00557FA0"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557FA0" w:rsidRDefault="00557FA0" w:rsidP="003837EF">
            <w:r>
              <w:t>AUTOR</w:t>
            </w:r>
          </w:p>
        </w:tc>
        <w:tc>
          <w:tcPr>
            <w:tcW w:w="4605" w:type="dxa"/>
            <w:tcBorders>
              <w:left w:val="single" w:sz="4" w:space="0" w:color="auto"/>
              <w:right w:val="single" w:sz="4" w:space="0" w:color="auto"/>
            </w:tcBorders>
            <w:shd w:val="clear" w:color="auto" w:fill="FFFFFF" w:themeFill="background1"/>
          </w:tcPr>
          <w:p w:rsidR="00557FA0" w:rsidRPr="00495738" w:rsidRDefault="00557FA0" w:rsidP="003837EF">
            <w:pPr>
              <w:cnfStyle w:val="000000100000"/>
              <w:rPr>
                <w:color w:val="000000" w:themeColor="text1"/>
              </w:rPr>
            </w:pPr>
            <w:r w:rsidRPr="00495738">
              <w:rPr>
                <w:color w:val="000000" w:themeColor="text1"/>
              </w:rPr>
              <w:t>Carlos Moreno Palacios</w:t>
            </w:r>
          </w:p>
        </w:tc>
      </w:tr>
      <w:tr w:rsidR="00557FA0"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557FA0" w:rsidRDefault="00557FA0"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557FA0" w:rsidRPr="00495738" w:rsidRDefault="00557FA0" w:rsidP="003837EF">
            <w:pPr>
              <w:cnfStyle w:val="000000000000"/>
              <w:rPr>
                <w:color w:val="000000" w:themeColor="text1"/>
              </w:rPr>
            </w:pPr>
            <w:r>
              <w:rPr>
                <w:color w:val="000000" w:themeColor="text1"/>
              </w:rPr>
              <w:t>Baja</w:t>
            </w:r>
          </w:p>
        </w:tc>
      </w:tr>
      <w:tr w:rsidR="00A05952"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05952" w:rsidRDefault="00A05952"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A05952" w:rsidRPr="008F1D2A" w:rsidRDefault="00A05952" w:rsidP="003837EF">
            <w:pPr>
              <w:cnfStyle w:val="000000100000"/>
              <w:rPr>
                <w:color w:val="000000" w:themeColor="text1"/>
              </w:rPr>
            </w:pPr>
            <w:r w:rsidRPr="008F1D2A">
              <w:rPr>
                <w:color w:val="000000" w:themeColor="text1"/>
              </w:rPr>
              <w:t>RQ</w:t>
            </w:r>
            <w:r>
              <w:rPr>
                <w:color w:val="000000" w:themeColor="text1"/>
              </w:rPr>
              <w:t>N</w:t>
            </w:r>
            <w:r w:rsidRPr="008F1D2A">
              <w:rPr>
                <w:color w:val="000000" w:themeColor="text1"/>
              </w:rPr>
              <w:t>F-</w:t>
            </w:r>
            <w:r>
              <w:rPr>
                <w:color w:val="000000" w:themeColor="text1"/>
              </w:rPr>
              <w:t>12</w:t>
            </w:r>
          </w:p>
        </w:tc>
      </w:tr>
      <w:tr w:rsidR="00A05952"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05952" w:rsidRDefault="00A05952"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A05952" w:rsidRPr="008F1D2A" w:rsidRDefault="00A05952" w:rsidP="003837EF">
            <w:pPr>
              <w:cnfStyle w:val="000000000000"/>
              <w:rPr>
                <w:color w:val="000000" w:themeColor="text1"/>
              </w:rPr>
            </w:pPr>
            <w:r>
              <w:rPr>
                <w:color w:val="000000" w:themeColor="text1"/>
              </w:rPr>
              <w:t>Lenguaje</w:t>
            </w:r>
          </w:p>
        </w:tc>
      </w:tr>
      <w:tr w:rsidR="00A05952"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A05952" w:rsidRDefault="00A05952" w:rsidP="003837EF">
            <w:r>
              <w:t>FECHA CREACIÓN</w:t>
            </w:r>
          </w:p>
        </w:tc>
        <w:tc>
          <w:tcPr>
            <w:tcW w:w="4605" w:type="dxa"/>
            <w:tcBorders>
              <w:left w:val="single" w:sz="4" w:space="0" w:color="auto"/>
              <w:right w:val="single" w:sz="4" w:space="0" w:color="auto"/>
            </w:tcBorders>
            <w:shd w:val="clear" w:color="auto" w:fill="FFFFFF" w:themeFill="background1"/>
          </w:tcPr>
          <w:p w:rsidR="00A05952" w:rsidRPr="00495738" w:rsidRDefault="00A05952" w:rsidP="003837EF">
            <w:pPr>
              <w:cnfStyle w:val="000000100000"/>
              <w:rPr>
                <w:color w:val="000000" w:themeColor="text1"/>
              </w:rPr>
            </w:pPr>
            <w:r>
              <w:rPr>
                <w:color w:val="000000" w:themeColor="text1"/>
              </w:rPr>
              <w:t>08</w:t>
            </w:r>
            <w:r w:rsidRPr="00495738">
              <w:rPr>
                <w:color w:val="000000" w:themeColor="text1"/>
              </w:rPr>
              <w:t>/04/2018</w:t>
            </w:r>
          </w:p>
        </w:tc>
      </w:tr>
      <w:tr w:rsidR="00A05952" w:rsidTr="005E0943">
        <w:tc>
          <w:tcPr>
            <w:cnfStyle w:val="001000000000"/>
            <w:tcW w:w="4605" w:type="dxa"/>
            <w:tcBorders>
              <w:left w:val="single" w:sz="4" w:space="0" w:color="auto"/>
              <w:right w:val="single" w:sz="4" w:space="0" w:color="auto"/>
            </w:tcBorders>
            <w:shd w:val="clear" w:color="auto" w:fill="FFFFFF" w:themeFill="background1"/>
          </w:tcPr>
          <w:p w:rsidR="00A05952" w:rsidRDefault="00A05952" w:rsidP="003837EF">
            <w:r>
              <w:t>AUTOR</w:t>
            </w:r>
          </w:p>
        </w:tc>
        <w:tc>
          <w:tcPr>
            <w:tcW w:w="4605" w:type="dxa"/>
            <w:tcBorders>
              <w:left w:val="single" w:sz="4" w:space="0" w:color="auto"/>
              <w:right w:val="single" w:sz="4" w:space="0" w:color="auto"/>
            </w:tcBorders>
            <w:shd w:val="clear" w:color="auto" w:fill="FFFFFF" w:themeFill="background1"/>
          </w:tcPr>
          <w:p w:rsidR="00A05952" w:rsidRPr="00495738" w:rsidRDefault="00A05952" w:rsidP="003837EF">
            <w:pPr>
              <w:cnfStyle w:val="000000000000"/>
              <w:rPr>
                <w:color w:val="000000" w:themeColor="text1"/>
              </w:rPr>
            </w:pPr>
            <w:r w:rsidRPr="00495738">
              <w:rPr>
                <w:color w:val="000000" w:themeColor="text1"/>
              </w:rPr>
              <w:t>Carlos Moreno Palacios</w:t>
            </w:r>
          </w:p>
        </w:tc>
      </w:tr>
      <w:tr w:rsidR="00A05952"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A05952" w:rsidRDefault="00A05952"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A05952" w:rsidRPr="00495738" w:rsidRDefault="00A05952" w:rsidP="003837EF">
            <w:pPr>
              <w:cnfStyle w:val="000000100000"/>
              <w:rPr>
                <w:color w:val="000000" w:themeColor="text1"/>
              </w:rPr>
            </w:pPr>
            <w:r>
              <w:rPr>
                <w:color w:val="000000" w:themeColor="text1"/>
              </w:rPr>
              <w:t>Alta</w:t>
            </w:r>
          </w:p>
        </w:tc>
      </w:tr>
      <w:tr w:rsidR="00A05952"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05952" w:rsidRDefault="00A05952"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A05952" w:rsidRPr="00086183" w:rsidRDefault="00A05952" w:rsidP="003837EF">
            <w:pPr>
              <w:cnfStyle w:val="000000000000"/>
              <w:rPr>
                <w:b/>
                <w:color w:val="000000" w:themeColor="text1"/>
              </w:rPr>
            </w:pPr>
            <w:r w:rsidRPr="00086183">
              <w:rPr>
                <w:b/>
                <w:color w:val="000000" w:themeColor="text1"/>
              </w:rPr>
              <w:t>RQNF-13</w:t>
            </w:r>
          </w:p>
        </w:tc>
      </w:tr>
      <w:tr w:rsidR="00A05952"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05952" w:rsidRDefault="00A05952"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A05952" w:rsidRPr="008F1D2A" w:rsidRDefault="00A05952" w:rsidP="003837EF">
            <w:pPr>
              <w:cnfStyle w:val="000000100000"/>
              <w:rPr>
                <w:color w:val="000000" w:themeColor="text1"/>
              </w:rPr>
            </w:pPr>
            <w:r>
              <w:rPr>
                <w:color w:val="000000" w:themeColor="text1"/>
              </w:rPr>
              <w:t>Seguridad acceso</w:t>
            </w:r>
          </w:p>
        </w:tc>
      </w:tr>
      <w:tr w:rsidR="00A05952" w:rsidTr="005E0943">
        <w:tc>
          <w:tcPr>
            <w:cnfStyle w:val="001000000000"/>
            <w:tcW w:w="4605" w:type="dxa"/>
            <w:tcBorders>
              <w:left w:val="single" w:sz="4" w:space="0" w:color="auto"/>
              <w:right w:val="single" w:sz="4" w:space="0" w:color="auto"/>
            </w:tcBorders>
            <w:shd w:val="clear" w:color="auto" w:fill="FFFFFF" w:themeFill="background1"/>
          </w:tcPr>
          <w:p w:rsidR="00A05952" w:rsidRDefault="00A05952" w:rsidP="003837EF">
            <w:r>
              <w:t>FECHA CREACIÓN</w:t>
            </w:r>
          </w:p>
        </w:tc>
        <w:tc>
          <w:tcPr>
            <w:tcW w:w="4605" w:type="dxa"/>
            <w:tcBorders>
              <w:left w:val="single" w:sz="4" w:space="0" w:color="auto"/>
              <w:right w:val="single" w:sz="4" w:space="0" w:color="auto"/>
            </w:tcBorders>
            <w:shd w:val="clear" w:color="auto" w:fill="FFFFFF" w:themeFill="background1"/>
          </w:tcPr>
          <w:p w:rsidR="00A05952" w:rsidRPr="00495738" w:rsidRDefault="00A05952" w:rsidP="003837EF">
            <w:pPr>
              <w:cnfStyle w:val="000000000000"/>
              <w:rPr>
                <w:color w:val="000000" w:themeColor="text1"/>
              </w:rPr>
            </w:pPr>
            <w:r>
              <w:rPr>
                <w:color w:val="000000" w:themeColor="text1"/>
              </w:rPr>
              <w:t>08</w:t>
            </w:r>
            <w:r w:rsidRPr="00495738">
              <w:rPr>
                <w:color w:val="000000" w:themeColor="text1"/>
              </w:rPr>
              <w:t>/04/2018</w:t>
            </w:r>
          </w:p>
        </w:tc>
      </w:tr>
      <w:tr w:rsidR="00A05952"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A05952" w:rsidRDefault="00A05952" w:rsidP="003837EF">
            <w:r>
              <w:t>AUTOR</w:t>
            </w:r>
          </w:p>
        </w:tc>
        <w:tc>
          <w:tcPr>
            <w:tcW w:w="4605" w:type="dxa"/>
            <w:tcBorders>
              <w:left w:val="single" w:sz="4" w:space="0" w:color="auto"/>
              <w:right w:val="single" w:sz="4" w:space="0" w:color="auto"/>
            </w:tcBorders>
            <w:shd w:val="clear" w:color="auto" w:fill="FFFFFF" w:themeFill="background1"/>
          </w:tcPr>
          <w:p w:rsidR="00A05952" w:rsidRPr="00495738" w:rsidRDefault="00A05952" w:rsidP="003837EF">
            <w:pPr>
              <w:cnfStyle w:val="000000100000"/>
              <w:rPr>
                <w:color w:val="000000" w:themeColor="text1"/>
              </w:rPr>
            </w:pPr>
            <w:r w:rsidRPr="00495738">
              <w:rPr>
                <w:color w:val="000000" w:themeColor="text1"/>
              </w:rPr>
              <w:t>Carlos Moreno Palacios</w:t>
            </w:r>
          </w:p>
        </w:tc>
      </w:tr>
      <w:tr w:rsidR="00A05952"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A05952" w:rsidRDefault="00A05952"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A05952" w:rsidRPr="00495738" w:rsidRDefault="00A05952" w:rsidP="003837EF">
            <w:pPr>
              <w:cnfStyle w:val="000000000000"/>
              <w:rPr>
                <w:color w:val="000000" w:themeColor="text1"/>
              </w:rPr>
            </w:pPr>
            <w:r>
              <w:rPr>
                <w:color w:val="000000" w:themeColor="text1"/>
              </w:rPr>
              <w:t>Alta</w:t>
            </w:r>
          </w:p>
        </w:tc>
      </w:tr>
      <w:tr w:rsidR="00A05952"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05952" w:rsidRDefault="00A05952"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A05952" w:rsidRPr="00086183" w:rsidRDefault="00A05952" w:rsidP="003837EF">
            <w:pPr>
              <w:cnfStyle w:val="000000100000"/>
              <w:rPr>
                <w:b/>
                <w:color w:val="000000" w:themeColor="text1"/>
              </w:rPr>
            </w:pPr>
            <w:r w:rsidRPr="00086183">
              <w:rPr>
                <w:b/>
                <w:color w:val="000000" w:themeColor="text1"/>
              </w:rPr>
              <w:t>RQNF-14</w:t>
            </w:r>
          </w:p>
        </w:tc>
      </w:tr>
      <w:tr w:rsidR="00A05952"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A05952" w:rsidRDefault="00A05952"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A05952" w:rsidRPr="008F1D2A" w:rsidRDefault="00A05952" w:rsidP="003837EF">
            <w:pPr>
              <w:cnfStyle w:val="000000000000"/>
              <w:rPr>
                <w:color w:val="000000" w:themeColor="text1"/>
              </w:rPr>
            </w:pPr>
            <w:r>
              <w:rPr>
                <w:color w:val="000000" w:themeColor="text1"/>
              </w:rPr>
              <w:t>Acceso autorizado</w:t>
            </w:r>
          </w:p>
        </w:tc>
      </w:tr>
      <w:tr w:rsidR="00A05952"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A05952" w:rsidRDefault="00A05952" w:rsidP="003837EF">
            <w:r>
              <w:t>FECHA CREACIÓN</w:t>
            </w:r>
          </w:p>
        </w:tc>
        <w:tc>
          <w:tcPr>
            <w:tcW w:w="4605" w:type="dxa"/>
            <w:tcBorders>
              <w:left w:val="single" w:sz="4" w:space="0" w:color="auto"/>
              <w:right w:val="single" w:sz="4" w:space="0" w:color="auto"/>
            </w:tcBorders>
            <w:shd w:val="clear" w:color="auto" w:fill="FFFFFF" w:themeFill="background1"/>
          </w:tcPr>
          <w:p w:rsidR="00A05952" w:rsidRPr="00495738" w:rsidRDefault="00A05952" w:rsidP="003837EF">
            <w:pPr>
              <w:cnfStyle w:val="000000100000"/>
              <w:rPr>
                <w:color w:val="000000" w:themeColor="text1"/>
              </w:rPr>
            </w:pPr>
            <w:r>
              <w:rPr>
                <w:color w:val="000000" w:themeColor="text1"/>
              </w:rPr>
              <w:t>08</w:t>
            </w:r>
            <w:r w:rsidRPr="00495738">
              <w:rPr>
                <w:color w:val="000000" w:themeColor="text1"/>
              </w:rPr>
              <w:t>/04/2018</w:t>
            </w:r>
          </w:p>
        </w:tc>
      </w:tr>
      <w:tr w:rsidR="00A05952" w:rsidTr="005E0943">
        <w:tc>
          <w:tcPr>
            <w:cnfStyle w:val="001000000000"/>
            <w:tcW w:w="4605" w:type="dxa"/>
            <w:tcBorders>
              <w:left w:val="single" w:sz="4" w:space="0" w:color="auto"/>
              <w:right w:val="single" w:sz="4" w:space="0" w:color="auto"/>
            </w:tcBorders>
            <w:shd w:val="clear" w:color="auto" w:fill="FFFFFF" w:themeFill="background1"/>
          </w:tcPr>
          <w:p w:rsidR="00A05952" w:rsidRDefault="00A05952" w:rsidP="003837EF">
            <w:r>
              <w:t>AUTOR</w:t>
            </w:r>
          </w:p>
        </w:tc>
        <w:tc>
          <w:tcPr>
            <w:tcW w:w="4605" w:type="dxa"/>
            <w:tcBorders>
              <w:left w:val="single" w:sz="4" w:space="0" w:color="auto"/>
              <w:right w:val="single" w:sz="4" w:space="0" w:color="auto"/>
            </w:tcBorders>
            <w:shd w:val="clear" w:color="auto" w:fill="FFFFFF" w:themeFill="background1"/>
          </w:tcPr>
          <w:p w:rsidR="00A05952" w:rsidRPr="00495738" w:rsidRDefault="00A05952" w:rsidP="003837EF">
            <w:pPr>
              <w:cnfStyle w:val="000000000000"/>
              <w:rPr>
                <w:color w:val="000000" w:themeColor="text1"/>
              </w:rPr>
            </w:pPr>
            <w:r w:rsidRPr="00495738">
              <w:rPr>
                <w:color w:val="000000" w:themeColor="text1"/>
              </w:rPr>
              <w:t>Carlos Moreno Palacios</w:t>
            </w:r>
          </w:p>
        </w:tc>
      </w:tr>
      <w:tr w:rsidR="00A05952"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A05952" w:rsidRDefault="00A05952"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A05952" w:rsidRDefault="00A05952" w:rsidP="003837EF">
            <w:pPr>
              <w:cnfStyle w:val="000000100000"/>
              <w:rPr>
                <w:color w:val="000000" w:themeColor="text1"/>
              </w:rPr>
            </w:pPr>
            <w:r>
              <w:rPr>
                <w:color w:val="000000" w:themeColor="text1"/>
              </w:rPr>
              <w:t>Alta</w:t>
            </w:r>
          </w:p>
          <w:p w:rsidR="00DA5535" w:rsidRPr="00495738" w:rsidRDefault="00DA5535" w:rsidP="003837EF">
            <w:pPr>
              <w:cnfStyle w:val="000000100000"/>
              <w:rPr>
                <w:color w:val="000000" w:themeColor="text1"/>
              </w:rPr>
            </w:pPr>
          </w:p>
        </w:tc>
      </w:tr>
      <w:tr w:rsidR="0083569E"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83569E" w:rsidRDefault="0083569E" w:rsidP="003837EF">
            <w:r>
              <w:lastRenderedPageBreak/>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83569E" w:rsidRPr="00086183" w:rsidRDefault="0083569E" w:rsidP="003837EF">
            <w:pPr>
              <w:cnfStyle w:val="000000000000"/>
              <w:rPr>
                <w:b/>
                <w:color w:val="000000" w:themeColor="text1"/>
              </w:rPr>
            </w:pPr>
            <w:r w:rsidRPr="00086183">
              <w:rPr>
                <w:b/>
                <w:color w:val="000000" w:themeColor="text1"/>
              </w:rPr>
              <w:t>RQNF-13</w:t>
            </w:r>
          </w:p>
        </w:tc>
      </w:tr>
      <w:tr w:rsidR="0083569E"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83569E" w:rsidRDefault="0083569E"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83569E" w:rsidRPr="008F1D2A" w:rsidRDefault="0083569E" w:rsidP="003837EF">
            <w:pPr>
              <w:cnfStyle w:val="000000100000"/>
              <w:rPr>
                <w:color w:val="000000" w:themeColor="text1"/>
              </w:rPr>
            </w:pPr>
            <w:r>
              <w:rPr>
                <w:color w:val="000000" w:themeColor="text1"/>
              </w:rPr>
              <w:t>Integridad</w:t>
            </w:r>
          </w:p>
        </w:tc>
      </w:tr>
      <w:tr w:rsidR="0083569E" w:rsidTr="005E0943">
        <w:tc>
          <w:tcPr>
            <w:cnfStyle w:val="001000000000"/>
            <w:tcW w:w="4605" w:type="dxa"/>
            <w:tcBorders>
              <w:left w:val="single" w:sz="4" w:space="0" w:color="auto"/>
              <w:right w:val="single" w:sz="4" w:space="0" w:color="auto"/>
            </w:tcBorders>
            <w:shd w:val="clear" w:color="auto" w:fill="FFFFFF" w:themeFill="background1"/>
          </w:tcPr>
          <w:p w:rsidR="0083569E" w:rsidRDefault="0083569E" w:rsidP="003837EF">
            <w:r>
              <w:t>FECHA CREACIÓN</w:t>
            </w:r>
          </w:p>
        </w:tc>
        <w:tc>
          <w:tcPr>
            <w:tcW w:w="4605" w:type="dxa"/>
            <w:tcBorders>
              <w:left w:val="single" w:sz="4" w:space="0" w:color="auto"/>
              <w:right w:val="single" w:sz="4" w:space="0" w:color="auto"/>
            </w:tcBorders>
            <w:shd w:val="clear" w:color="auto" w:fill="FFFFFF" w:themeFill="background1"/>
          </w:tcPr>
          <w:p w:rsidR="0083569E" w:rsidRPr="00495738" w:rsidRDefault="0083569E" w:rsidP="003837EF">
            <w:pPr>
              <w:cnfStyle w:val="000000000000"/>
              <w:rPr>
                <w:color w:val="000000" w:themeColor="text1"/>
              </w:rPr>
            </w:pPr>
            <w:r>
              <w:rPr>
                <w:color w:val="000000" w:themeColor="text1"/>
              </w:rPr>
              <w:t>08</w:t>
            </w:r>
            <w:r w:rsidRPr="00495738">
              <w:rPr>
                <w:color w:val="000000" w:themeColor="text1"/>
              </w:rPr>
              <w:t>/04/2018</w:t>
            </w:r>
          </w:p>
        </w:tc>
      </w:tr>
      <w:tr w:rsidR="0083569E"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83569E" w:rsidRDefault="0083569E" w:rsidP="003837EF">
            <w:r>
              <w:t>AUTOR</w:t>
            </w:r>
          </w:p>
        </w:tc>
        <w:tc>
          <w:tcPr>
            <w:tcW w:w="4605" w:type="dxa"/>
            <w:tcBorders>
              <w:left w:val="single" w:sz="4" w:space="0" w:color="auto"/>
              <w:right w:val="single" w:sz="4" w:space="0" w:color="auto"/>
            </w:tcBorders>
            <w:shd w:val="clear" w:color="auto" w:fill="FFFFFF" w:themeFill="background1"/>
          </w:tcPr>
          <w:p w:rsidR="0083569E" w:rsidRPr="00495738" w:rsidRDefault="0083569E" w:rsidP="003837EF">
            <w:pPr>
              <w:cnfStyle w:val="000000100000"/>
              <w:rPr>
                <w:color w:val="000000" w:themeColor="text1"/>
              </w:rPr>
            </w:pPr>
            <w:r w:rsidRPr="00495738">
              <w:rPr>
                <w:color w:val="000000" w:themeColor="text1"/>
              </w:rPr>
              <w:t>Carlos Moreno Palacios</w:t>
            </w:r>
          </w:p>
        </w:tc>
      </w:tr>
      <w:tr w:rsidR="0083569E" w:rsidTr="005E0943">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83569E" w:rsidRDefault="0083569E"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83569E" w:rsidRPr="00495738" w:rsidRDefault="0083569E" w:rsidP="003837EF">
            <w:pPr>
              <w:cnfStyle w:val="000000000000"/>
              <w:rPr>
                <w:color w:val="000000" w:themeColor="text1"/>
              </w:rPr>
            </w:pPr>
            <w:r>
              <w:rPr>
                <w:color w:val="000000" w:themeColor="text1"/>
              </w:rPr>
              <w:t>Alta</w:t>
            </w:r>
          </w:p>
        </w:tc>
      </w:tr>
      <w:tr w:rsidR="000A6748" w:rsidTr="005E0943">
        <w:trPr>
          <w:cnfStyle w:val="000000100000"/>
        </w:trPr>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0A6748" w:rsidRDefault="000A6748" w:rsidP="003837EF">
            <w:r>
              <w:t>CÓDIGO REQUISITO NO FUNCIONAL</w:t>
            </w:r>
          </w:p>
        </w:tc>
        <w:tc>
          <w:tcPr>
            <w:tcW w:w="4605" w:type="dxa"/>
            <w:tcBorders>
              <w:top w:val="single" w:sz="4" w:space="0" w:color="auto"/>
              <w:left w:val="single" w:sz="4" w:space="0" w:color="auto"/>
              <w:right w:val="single" w:sz="4" w:space="0" w:color="auto"/>
            </w:tcBorders>
            <w:shd w:val="clear" w:color="auto" w:fill="FFFFFF" w:themeFill="background1"/>
          </w:tcPr>
          <w:p w:rsidR="000A6748" w:rsidRPr="00086183" w:rsidRDefault="000A6748" w:rsidP="003837EF">
            <w:pPr>
              <w:cnfStyle w:val="000000100000"/>
              <w:rPr>
                <w:b/>
                <w:color w:val="000000" w:themeColor="text1"/>
              </w:rPr>
            </w:pPr>
            <w:r w:rsidRPr="00086183">
              <w:rPr>
                <w:b/>
                <w:color w:val="000000" w:themeColor="text1"/>
              </w:rPr>
              <w:t>RQNF-14</w:t>
            </w:r>
          </w:p>
        </w:tc>
      </w:tr>
      <w:tr w:rsidR="000A6748" w:rsidTr="005E0943">
        <w:tc>
          <w:tcPr>
            <w:cnfStyle w:val="001000000000"/>
            <w:tcW w:w="4605" w:type="dxa"/>
            <w:tcBorders>
              <w:top w:val="single" w:sz="4" w:space="0" w:color="auto"/>
              <w:left w:val="single" w:sz="4" w:space="0" w:color="auto"/>
              <w:right w:val="single" w:sz="4" w:space="0" w:color="auto"/>
            </w:tcBorders>
            <w:shd w:val="clear" w:color="auto" w:fill="FFFFFF" w:themeFill="background1"/>
          </w:tcPr>
          <w:p w:rsidR="000A6748" w:rsidRDefault="000A6748" w:rsidP="003837EF">
            <w:r>
              <w:t>NOMBRE</w:t>
            </w:r>
          </w:p>
        </w:tc>
        <w:tc>
          <w:tcPr>
            <w:tcW w:w="4605" w:type="dxa"/>
            <w:tcBorders>
              <w:top w:val="single" w:sz="4" w:space="0" w:color="auto"/>
              <w:left w:val="single" w:sz="4" w:space="0" w:color="auto"/>
              <w:right w:val="single" w:sz="4" w:space="0" w:color="auto"/>
            </w:tcBorders>
            <w:shd w:val="clear" w:color="auto" w:fill="FFFFFF" w:themeFill="background1"/>
          </w:tcPr>
          <w:p w:rsidR="000A6748" w:rsidRPr="008F1D2A" w:rsidRDefault="000A6748" w:rsidP="003837EF">
            <w:pPr>
              <w:cnfStyle w:val="000000000000"/>
              <w:rPr>
                <w:color w:val="000000" w:themeColor="text1"/>
              </w:rPr>
            </w:pPr>
            <w:r>
              <w:rPr>
                <w:color w:val="000000" w:themeColor="text1"/>
              </w:rPr>
              <w:t>Confirmación</w:t>
            </w:r>
          </w:p>
        </w:tc>
      </w:tr>
      <w:tr w:rsidR="000A6748" w:rsidTr="005E0943">
        <w:trPr>
          <w:cnfStyle w:val="000000100000"/>
        </w:trPr>
        <w:tc>
          <w:tcPr>
            <w:cnfStyle w:val="001000000000"/>
            <w:tcW w:w="4605" w:type="dxa"/>
            <w:tcBorders>
              <w:left w:val="single" w:sz="4" w:space="0" w:color="auto"/>
              <w:right w:val="single" w:sz="4" w:space="0" w:color="auto"/>
            </w:tcBorders>
            <w:shd w:val="clear" w:color="auto" w:fill="FFFFFF" w:themeFill="background1"/>
          </w:tcPr>
          <w:p w:rsidR="000A6748" w:rsidRDefault="000A6748" w:rsidP="003837EF">
            <w:r>
              <w:t>FECHA CREACIÓN</w:t>
            </w:r>
          </w:p>
        </w:tc>
        <w:tc>
          <w:tcPr>
            <w:tcW w:w="4605" w:type="dxa"/>
            <w:tcBorders>
              <w:left w:val="single" w:sz="4" w:space="0" w:color="auto"/>
              <w:right w:val="single" w:sz="4" w:space="0" w:color="auto"/>
            </w:tcBorders>
            <w:shd w:val="clear" w:color="auto" w:fill="FFFFFF" w:themeFill="background1"/>
          </w:tcPr>
          <w:p w:rsidR="000A6748" w:rsidRPr="00495738" w:rsidRDefault="000A6748" w:rsidP="003837EF">
            <w:pPr>
              <w:cnfStyle w:val="000000100000"/>
              <w:rPr>
                <w:color w:val="000000" w:themeColor="text1"/>
              </w:rPr>
            </w:pPr>
            <w:r>
              <w:rPr>
                <w:color w:val="000000" w:themeColor="text1"/>
              </w:rPr>
              <w:t>08</w:t>
            </w:r>
            <w:r w:rsidRPr="00495738">
              <w:rPr>
                <w:color w:val="000000" w:themeColor="text1"/>
              </w:rPr>
              <w:t>/04/2018</w:t>
            </w:r>
          </w:p>
        </w:tc>
      </w:tr>
      <w:tr w:rsidR="000A6748" w:rsidTr="005E0943">
        <w:tc>
          <w:tcPr>
            <w:cnfStyle w:val="001000000000"/>
            <w:tcW w:w="4605" w:type="dxa"/>
            <w:tcBorders>
              <w:left w:val="single" w:sz="4" w:space="0" w:color="auto"/>
              <w:right w:val="single" w:sz="4" w:space="0" w:color="auto"/>
            </w:tcBorders>
            <w:shd w:val="clear" w:color="auto" w:fill="FFFFFF" w:themeFill="background1"/>
          </w:tcPr>
          <w:p w:rsidR="000A6748" w:rsidRDefault="000A6748" w:rsidP="003837EF">
            <w:r>
              <w:t>AUTOR</w:t>
            </w:r>
          </w:p>
        </w:tc>
        <w:tc>
          <w:tcPr>
            <w:tcW w:w="4605" w:type="dxa"/>
            <w:tcBorders>
              <w:left w:val="single" w:sz="4" w:space="0" w:color="auto"/>
              <w:right w:val="single" w:sz="4" w:space="0" w:color="auto"/>
            </w:tcBorders>
            <w:shd w:val="clear" w:color="auto" w:fill="FFFFFF" w:themeFill="background1"/>
          </w:tcPr>
          <w:p w:rsidR="000A6748" w:rsidRPr="00495738" w:rsidRDefault="000A6748" w:rsidP="003837EF">
            <w:pPr>
              <w:cnfStyle w:val="000000000000"/>
              <w:rPr>
                <w:color w:val="000000" w:themeColor="text1"/>
              </w:rPr>
            </w:pPr>
            <w:r w:rsidRPr="00495738">
              <w:rPr>
                <w:color w:val="000000" w:themeColor="text1"/>
              </w:rPr>
              <w:t>Carlos Moreno Palacios</w:t>
            </w:r>
          </w:p>
        </w:tc>
      </w:tr>
      <w:tr w:rsidR="000A6748" w:rsidTr="005E0943">
        <w:trPr>
          <w:cnfStyle w:val="000000100000"/>
        </w:trPr>
        <w:tc>
          <w:tcPr>
            <w:cnfStyle w:val="001000000000"/>
            <w:tcW w:w="4605" w:type="dxa"/>
            <w:tcBorders>
              <w:left w:val="single" w:sz="4" w:space="0" w:color="auto"/>
              <w:bottom w:val="single" w:sz="4" w:space="0" w:color="auto"/>
              <w:right w:val="single" w:sz="4" w:space="0" w:color="auto"/>
            </w:tcBorders>
            <w:shd w:val="clear" w:color="auto" w:fill="FFFFFF" w:themeFill="background1"/>
          </w:tcPr>
          <w:p w:rsidR="000A6748" w:rsidRDefault="000A6748" w:rsidP="003837EF">
            <w:r>
              <w:t>PRIORIDAD</w:t>
            </w:r>
          </w:p>
        </w:tc>
        <w:tc>
          <w:tcPr>
            <w:tcW w:w="4605" w:type="dxa"/>
            <w:tcBorders>
              <w:left w:val="single" w:sz="4" w:space="0" w:color="auto"/>
              <w:bottom w:val="single" w:sz="4" w:space="0" w:color="auto"/>
              <w:right w:val="single" w:sz="4" w:space="0" w:color="auto"/>
            </w:tcBorders>
            <w:shd w:val="clear" w:color="auto" w:fill="FFFFFF" w:themeFill="background1"/>
          </w:tcPr>
          <w:p w:rsidR="000A6748" w:rsidRPr="00495738" w:rsidRDefault="000A6748" w:rsidP="003837EF">
            <w:pPr>
              <w:cnfStyle w:val="000000100000"/>
              <w:rPr>
                <w:color w:val="000000" w:themeColor="text1"/>
              </w:rPr>
            </w:pPr>
            <w:r>
              <w:rPr>
                <w:color w:val="000000" w:themeColor="text1"/>
              </w:rPr>
              <w:t>Alta</w:t>
            </w:r>
          </w:p>
        </w:tc>
      </w:tr>
    </w:tbl>
    <w:p w:rsidR="000A6748" w:rsidRDefault="000A6748" w:rsidP="0046398F"/>
    <w:p w:rsidR="0083138C" w:rsidRDefault="0083138C" w:rsidP="0083138C">
      <w:r>
        <w:t xml:space="preserve">Tras un análisis de los requisitos definidos y las funcionalidades existentes de las distintas aplicaciones que tengan aspectos similares a las de este trabajo, se consideran que </w:t>
      </w:r>
      <w:r w:rsidR="006773E6">
        <w:t xml:space="preserve">aportan </w:t>
      </w:r>
      <w:r w:rsidR="000F41DD">
        <w:t>ventajas</w:t>
      </w:r>
      <w:r>
        <w:t xml:space="preserve"> aquellas que tienen el código de identificación RQNF</w:t>
      </w:r>
      <w:r w:rsidR="00997368">
        <w:t xml:space="preserve"> </w:t>
      </w:r>
      <w:r>
        <w:t>{</w:t>
      </w:r>
      <w:r w:rsidR="000F41DD">
        <w:t>2,4,6,7,11,12</w:t>
      </w:r>
      <w:r>
        <w:t>}</w:t>
      </w:r>
    </w:p>
    <w:p w:rsidR="00FA5E92" w:rsidRDefault="00FA5E92" w:rsidP="00FA5E92">
      <w:pPr>
        <w:rPr>
          <w:b/>
          <w:sz w:val="36"/>
          <w:szCs w:val="36"/>
        </w:rPr>
      </w:pPr>
      <w:r>
        <w:rPr>
          <w:b/>
          <w:sz w:val="36"/>
          <w:szCs w:val="36"/>
        </w:rPr>
        <w:t>3.3.4.1. ROLES</w:t>
      </w:r>
    </w:p>
    <w:p w:rsidR="00FA5E92" w:rsidRDefault="00FA5E92" w:rsidP="00FA5E92">
      <w:r>
        <w:t>Los  personajes que actúan o participan en scrum</w:t>
      </w:r>
      <w:r w:rsidR="000E5CC5">
        <w:t xml:space="preserve"> se dividen en diferentes roles:</w:t>
      </w:r>
    </w:p>
    <w:p w:rsidR="00FA5E92" w:rsidRDefault="00B473B1" w:rsidP="00FA5E92">
      <w:pPr>
        <w:pStyle w:val="Prrafodelista"/>
        <w:numPr>
          <w:ilvl w:val="0"/>
          <w:numId w:val="3"/>
        </w:numPr>
      </w:pPr>
      <w:r w:rsidRPr="00564772">
        <w:rPr>
          <w:i/>
        </w:rPr>
        <w:t>Scrum master</w:t>
      </w:r>
      <w:r>
        <w:t>:</w:t>
      </w:r>
      <w:r w:rsidR="00FA5E92">
        <w:t xml:space="preserve"> es el principal responsable de asegurar el entendimiento del funcionamiento de scrum a todos los parti</w:t>
      </w:r>
      <w:r w:rsidR="000E5CC5">
        <w:t>ci</w:t>
      </w:r>
      <w:r w:rsidR="00FA5E92">
        <w:t xml:space="preserve">pantes del equipo así como de organizar las reuniones. </w:t>
      </w:r>
    </w:p>
    <w:p w:rsidR="00FA5E92" w:rsidRDefault="00FA5E92" w:rsidP="00B473B1">
      <w:pPr>
        <w:pStyle w:val="Prrafodelista"/>
        <w:numPr>
          <w:ilvl w:val="0"/>
          <w:numId w:val="3"/>
        </w:numPr>
      </w:pPr>
      <w:r>
        <w:t>-</w:t>
      </w:r>
      <w:r w:rsidRPr="00564772">
        <w:rPr>
          <w:i/>
        </w:rPr>
        <w:t>Product Owner</w:t>
      </w:r>
      <w:r w:rsidR="00B473B1">
        <w:t>:</w:t>
      </w:r>
      <w:r>
        <w:t xml:space="preserve"> se trata el interesado en el producto o cliente final, el cual deberá definir los requisitos de usuario los cuales se convertirán en tareas para completar el desarrollo de la aplicación.</w:t>
      </w:r>
    </w:p>
    <w:p w:rsidR="000E5CC5" w:rsidRDefault="00FA5E92" w:rsidP="00B473B1">
      <w:pPr>
        <w:pStyle w:val="Prrafodelista"/>
        <w:numPr>
          <w:ilvl w:val="0"/>
          <w:numId w:val="3"/>
        </w:numPr>
      </w:pPr>
      <w:r>
        <w:t>-</w:t>
      </w:r>
      <w:r w:rsidR="000E5CC5" w:rsidRPr="00564772">
        <w:rPr>
          <w:i/>
        </w:rPr>
        <w:t>Dev team</w:t>
      </w:r>
      <w:r w:rsidR="00B473B1">
        <w:t>:</w:t>
      </w:r>
      <w:r w:rsidR="000E5CC5">
        <w:t>se considera a todo el equipo de programadores que está implicado en desarrollo de la aplicación.</w:t>
      </w:r>
    </w:p>
    <w:p w:rsidR="0060203E" w:rsidRDefault="000E5CC5" w:rsidP="00FA5E92">
      <w:r>
        <w:t>Todos estos roles serán asumidos por la misma persona en este proyecto, a diferencia que en su ejecución se procederá a simular los requisitos de cada rol de la manera más aproximada posible.</w:t>
      </w:r>
    </w:p>
    <w:p w:rsidR="00564772" w:rsidRDefault="00564772" w:rsidP="00FA5E92"/>
    <w:p w:rsidR="0060203E" w:rsidRDefault="0060203E" w:rsidP="0060203E">
      <w:pPr>
        <w:rPr>
          <w:b/>
          <w:sz w:val="36"/>
          <w:szCs w:val="36"/>
        </w:rPr>
      </w:pPr>
      <w:r>
        <w:rPr>
          <w:b/>
          <w:sz w:val="36"/>
          <w:szCs w:val="36"/>
        </w:rPr>
        <w:t>3.3.4.1. REUNIONES</w:t>
      </w:r>
    </w:p>
    <w:p w:rsidR="0060203E" w:rsidRDefault="00DB7B6D" w:rsidP="00FA5E92">
      <w:r>
        <w:t xml:space="preserve">Una de las ventajas que proporciona la metodología de desarrollo ágil como </w:t>
      </w:r>
      <w:r w:rsidRPr="00DB7B6D">
        <w:rPr>
          <w:i/>
        </w:rPr>
        <w:t>scrum</w:t>
      </w:r>
      <w:r>
        <w:t xml:space="preserve"> so</w:t>
      </w:r>
      <w:r w:rsidR="00436786">
        <w:t>n las reuniones que se realizan, ya que permiten un seguimiento de todas las tareas.</w:t>
      </w:r>
    </w:p>
    <w:p w:rsidR="00FA5E92" w:rsidRDefault="00DB7B6D" w:rsidP="00FA5E92">
      <w:r>
        <w:lastRenderedPageBreak/>
        <w:t xml:space="preserve">Los requisitos funcionales y no funcionales derivan en tareas, las cuales pueden </w:t>
      </w:r>
      <w:r w:rsidR="00436786">
        <w:t>dividirse</w:t>
      </w:r>
      <w:r>
        <w:t xml:space="preserve"> a su vez en subtareas. Estas se organizan en una estructura denominada </w:t>
      </w:r>
      <w:r w:rsidRPr="00DB7B6D">
        <w:rPr>
          <w:i/>
        </w:rPr>
        <w:t>product backlog</w:t>
      </w:r>
      <w:ins w:id="11" w:author="charl" w:date="2018-05-10T19:06:00Z">
        <w:r w:rsidR="002A76AE">
          <w:rPr>
            <w:i/>
          </w:rPr>
          <w:t xml:space="preserve"> </w:t>
        </w:r>
      </w:ins>
      <w:r>
        <w:t>que actúa como “reserva” donde quedan las tareas pendientes por realizar.</w:t>
      </w:r>
    </w:p>
    <w:p w:rsidR="00DB7B6D" w:rsidRDefault="00DB7B6D" w:rsidP="00FA5E92">
      <w:r>
        <w:t xml:space="preserve">Todo el desarrollo se divide en unas iteraciones denominadas </w:t>
      </w:r>
      <w:r w:rsidRPr="00DB7B6D">
        <w:rPr>
          <w:i/>
        </w:rPr>
        <w:t>sprint</w:t>
      </w:r>
      <w:r>
        <w:rPr>
          <w:i/>
        </w:rPr>
        <w:t xml:space="preserve">, </w:t>
      </w:r>
      <w:r>
        <w:t xml:space="preserve">la cual se compone de unas tareas que están valoradas cada una por unos puntos de historia equivalente a dificultad y tiempo necesario para desarrollarlas. Estos puntos de historia son </w:t>
      </w:r>
      <w:r w:rsidR="00A23597">
        <w:t>asignadas a cada tarea por parte de todo el equipo.</w:t>
      </w:r>
    </w:p>
    <w:p w:rsidR="00A23597" w:rsidRDefault="00A23597" w:rsidP="00FA5E92">
      <w:r>
        <w:t>Cada día el equipo se reúne durante un corto periodo para comentar las dificultades a las que se enfrentan y posibles soluciones. Es decir, en general es una reunión para comentar la situación del día a día del desarrollo.</w:t>
      </w:r>
    </w:p>
    <w:p w:rsidR="00A23597" w:rsidRDefault="00A23597" w:rsidP="00FA5E92">
      <w:r>
        <w:t xml:space="preserve">Cuando se ha finalizado el tiempo establecido para cada </w:t>
      </w:r>
      <w:r w:rsidRPr="00A23597">
        <w:rPr>
          <w:i/>
        </w:rPr>
        <w:t>sprint</w:t>
      </w:r>
      <w:r>
        <w:t xml:space="preserve">, es menester la realización de un </w:t>
      </w:r>
      <w:r w:rsidRPr="00A23597">
        <w:rPr>
          <w:i/>
        </w:rPr>
        <w:t>sprint review</w:t>
      </w:r>
      <w:r>
        <w:t xml:space="preserve"> en el que se muestre mediante una demo las nuevas funcionalidades incorporadas al software. Esta reunión estará formada por todo el equipo de desarrollo, el </w:t>
      </w:r>
      <w:r w:rsidRPr="00A23597">
        <w:rPr>
          <w:i/>
        </w:rPr>
        <w:t>scrum master</w:t>
      </w:r>
      <w:r>
        <w:t xml:space="preserve"> y por el </w:t>
      </w:r>
      <w:r w:rsidRPr="00A23597">
        <w:rPr>
          <w:i/>
        </w:rPr>
        <w:t>product owner</w:t>
      </w:r>
      <w:r>
        <w:t>.</w:t>
      </w:r>
    </w:p>
    <w:p w:rsidR="00D13904" w:rsidRDefault="00A23597" w:rsidP="00EB2E7E">
      <w:r>
        <w:t xml:space="preserve">Por último, también se realizarán unas reuniones llamadas reuniones de retrospectiva, en las cuales se reúnen el equipo de desarrollo y el </w:t>
      </w:r>
      <w:r w:rsidRPr="00A23597">
        <w:rPr>
          <w:i/>
        </w:rPr>
        <w:t>scrum master</w:t>
      </w:r>
      <w:r>
        <w:t>, donde se pone en situación aquellos problemas que han surgido en la aplicación de esta metodología, propuestas de mejora, etc.</w:t>
      </w:r>
    </w:p>
    <w:p w:rsidR="00564772" w:rsidRPr="00564772" w:rsidRDefault="00564772" w:rsidP="00EB2E7E"/>
    <w:p w:rsidR="00EB2E7E" w:rsidRDefault="00EB2E7E" w:rsidP="00EB2E7E">
      <w:pPr>
        <w:rPr>
          <w:b/>
          <w:sz w:val="36"/>
          <w:szCs w:val="36"/>
        </w:rPr>
      </w:pPr>
      <w:r>
        <w:rPr>
          <w:b/>
          <w:sz w:val="36"/>
          <w:szCs w:val="36"/>
        </w:rPr>
        <w:t>3.3.5 HERRAMIENTAS</w:t>
      </w:r>
    </w:p>
    <w:p w:rsidR="00922F26" w:rsidRDefault="00922F26" w:rsidP="00EB2E7E">
      <w:r>
        <w:t>Las herramientas utilizadas para desarrollar la aplicación son las siguientes:</w:t>
      </w:r>
    </w:p>
    <w:p w:rsidR="00EB2E7E" w:rsidRDefault="00EB2E7E" w:rsidP="00B473B1">
      <w:pPr>
        <w:pStyle w:val="Prrafodelista"/>
        <w:numPr>
          <w:ilvl w:val="0"/>
          <w:numId w:val="7"/>
        </w:numPr>
      </w:pPr>
      <w:r>
        <w:t>IDE de desarrollo</w:t>
      </w:r>
      <w:r w:rsidR="00B473B1">
        <w:t xml:space="preserve">: </w:t>
      </w:r>
      <w:r>
        <w:t>Microsoft Visual Studio 2017</w:t>
      </w:r>
    </w:p>
    <w:p w:rsidR="00922F26" w:rsidRDefault="00922F26" w:rsidP="00BD4592">
      <w:pPr>
        <w:jc w:val="center"/>
      </w:pPr>
      <w:r>
        <w:rPr>
          <w:noProof/>
          <w:lang w:val="es-ES" w:eastAsia="es-ES"/>
        </w:rPr>
        <w:lastRenderedPageBreak/>
        <w:drawing>
          <wp:inline distT="0" distB="0" distL="0" distR="0">
            <wp:extent cx="5759450" cy="3179037"/>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759450" cy="3179037"/>
                    </a:xfrm>
                    <a:prstGeom prst="rect">
                      <a:avLst/>
                    </a:prstGeom>
                    <a:noFill/>
                    <a:ln w="9525">
                      <a:noFill/>
                      <a:miter lim="800000"/>
                      <a:headEnd/>
                      <a:tailEnd/>
                    </a:ln>
                  </pic:spPr>
                </pic:pic>
              </a:graphicData>
            </a:graphic>
          </wp:inline>
        </w:drawing>
      </w:r>
    </w:p>
    <w:p w:rsidR="00564772" w:rsidRDefault="00564772" w:rsidP="00564772">
      <w:pPr>
        <w:pStyle w:val="Prrafodelista"/>
        <w:ind w:left="780"/>
      </w:pPr>
    </w:p>
    <w:p w:rsidR="00564772" w:rsidRDefault="00564772" w:rsidP="00564772">
      <w:pPr>
        <w:pStyle w:val="Prrafodelista"/>
        <w:ind w:left="780"/>
      </w:pPr>
    </w:p>
    <w:p w:rsidR="00564772" w:rsidRDefault="00564772" w:rsidP="00564772">
      <w:pPr>
        <w:pStyle w:val="Prrafodelista"/>
        <w:ind w:left="780"/>
      </w:pPr>
    </w:p>
    <w:p w:rsidR="00564772" w:rsidRDefault="00564772" w:rsidP="00564772">
      <w:pPr>
        <w:pStyle w:val="Prrafodelista"/>
        <w:ind w:left="780"/>
      </w:pPr>
    </w:p>
    <w:p w:rsidR="00564772" w:rsidRDefault="00564772" w:rsidP="00564772">
      <w:pPr>
        <w:pStyle w:val="Prrafodelista"/>
        <w:ind w:left="780"/>
      </w:pPr>
    </w:p>
    <w:p w:rsidR="00564772" w:rsidRDefault="00564772" w:rsidP="00564772">
      <w:pPr>
        <w:pStyle w:val="Prrafodelista"/>
        <w:ind w:left="780"/>
      </w:pPr>
    </w:p>
    <w:p w:rsidR="00564772" w:rsidRDefault="00564772" w:rsidP="00564772">
      <w:pPr>
        <w:pStyle w:val="Prrafodelista"/>
        <w:ind w:left="780"/>
      </w:pPr>
    </w:p>
    <w:p w:rsidR="00564772" w:rsidRDefault="00564772" w:rsidP="00564772">
      <w:pPr>
        <w:pStyle w:val="Prrafodelista"/>
        <w:ind w:left="780"/>
      </w:pPr>
    </w:p>
    <w:p w:rsidR="00564772" w:rsidRDefault="00564772" w:rsidP="00564772">
      <w:pPr>
        <w:pStyle w:val="Prrafodelista"/>
        <w:ind w:left="780"/>
      </w:pPr>
    </w:p>
    <w:p w:rsidR="00EB2E7E" w:rsidRDefault="00EB2E7E" w:rsidP="00564772">
      <w:pPr>
        <w:pStyle w:val="Prrafodelista"/>
        <w:numPr>
          <w:ilvl w:val="0"/>
          <w:numId w:val="7"/>
        </w:numPr>
      </w:pPr>
      <w:r>
        <w:t>Control de Versiones</w:t>
      </w:r>
      <w:r w:rsidR="00B473B1">
        <w:t xml:space="preserve">: </w:t>
      </w:r>
      <w:r>
        <w:t>Git con la gestión de Atalassian Source Tree</w:t>
      </w:r>
    </w:p>
    <w:p w:rsidR="00922F26" w:rsidRDefault="00922F26" w:rsidP="00BD4592">
      <w:pPr>
        <w:jc w:val="center"/>
      </w:pPr>
      <w:r>
        <w:rPr>
          <w:noProof/>
          <w:lang w:val="es-ES" w:eastAsia="es-ES"/>
        </w:rPr>
        <w:lastRenderedPageBreak/>
        <w:drawing>
          <wp:inline distT="0" distB="0" distL="0" distR="0">
            <wp:extent cx="5350392" cy="2980445"/>
            <wp:effectExtent l="19050" t="0" r="2658"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355060" cy="2983046"/>
                    </a:xfrm>
                    <a:prstGeom prst="rect">
                      <a:avLst/>
                    </a:prstGeom>
                    <a:noFill/>
                    <a:ln w="9525">
                      <a:noFill/>
                      <a:miter lim="800000"/>
                      <a:headEnd/>
                      <a:tailEnd/>
                    </a:ln>
                  </pic:spPr>
                </pic:pic>
              </a:graphicData>
            </a:graphic>
          </wp:inline>
        </w:drawing>
      </w:r>
    </w:p>
    <w:p w:rsidR="00922F26" w:rsidRDefault="00922F26" w:rsidP="00EB2E7E"/>
    <w:p w:rsidR="00D13904" w:rsidRDefault="00D13904" w:rsidP="00EB2E7E"/>
    <w:p w:rsidR="00EB2E7E" w:rsidRDefault="00EB2E7E" w:rsidP="00B473B1">
      <w:pPr>
        <w:pStyle w:val="Prrafodelista"/>
        <w:numPr>
          <w:ilvl w:val="0"/>
          <w:numId w:val="7"/>
        </w:numPr>
      </w:pPr>
      <w:r>
        <w:t>Base de Datos</w:t>
      </w:r>
      <w:r w:rsidR="00B473B1">
        <w:t xml:space="preserve">: </w:t>
      </w:r>
      <w:r w:rsidR="00AF10A2">
        <w:t xml:space="preserve">Explorador objetos </w:t>
      </w:r>
      <w:r w:rsidR="00146329">
        <w:t>S</w:t>
      </w:r>
      <w:r w:rsidR="00AF10A2">
        <w:t xml:space="preserve">ql Microsoft Visual </w:t>
      </w:r>
      <w:r w:rsidR="00146329">
        <w:t>S</w:t>
      </w:r>
      <w:r w:rsidR="00AF10A2">
        <w:t>tudio 2017</w:t>
      </w:r>
    </w:p>
    <w:p w:rsidR="00AF10A2" w:rsidRDefault="00AF10A2" w:rsidP="00BD4592">
      <w:r>
        <w:rPr>
          <w:noProof/>
          <w:lang w:val="es-ES" w:eastAsia="es-ES"/>
        </w:rPr>
        <w:drawing>
          <wp:inline distT="0" distB="0" distL="0" distR="0">
            <wp:extent cx="5759450" cy="4107952"/>
            <wp:effectExtent l="1905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5759450" cy="4107952"/>
                    </a:xfrm>
                    <a:prstGeom prst="rect">
                      <a:avLst/>
                    </a:prstGeom>
                    <a:noFill/>
                    <a:ln w="9525">
                      <a:noFill/>
                      <a:miter lim="800000"/>
                      <a:headEnd/>
                      <a:tailEnd/>
                    </a:ln>
                  </pic:spPr>
                </pic:pic>
              </a:graphicData>
            </a:graphic>
          </wp:inline>
        </w:drawing>
      </w:r>
    </w:p>
    <w:p w:rsidR="00EB2E7E" w:rsidRDefault="00922F26" w:rsidP="00B473B1">
      <w:pPr>
        <w:pStyle w:val="Prrafodelista"/>
        <w:numPr>
          <w:ilvl w:val="0"/>
          <w:numId w:val="7"/>
        </w:numPr>
      </w:pPr>
      <w:r>
        <w:t>Diseño UML</w:t>
      </w:r>
      <w:r w:rsidR="00B473B1">
        <w:t xml:space="preserve">: </w:t>
      </w:r>
      <w:r>
        <w:t>Star UML</w:t>
      </w:r>
    </w:p>
    <w:p w:rsidR="0045389A" w:rsidRDefault="0045389A" w:rsidP="00BD4592">
      <w:pPr>
        <w:jc w:val="center"/>
        <w:rPr>
          <w:noProof/>
          <w:lang w:val="es-ES" w:eastAsia="es-ES"/>
        </w:rPr>
      </w:pPr>
    </w:p>
    <w:p w:rsidR="00922F26" w:rsidRDefault="00922F26" w:rsidP="00BD4592">
      <w:pPr>
        <w:jc w:val="center"/>
      </w:pPr>
      <w:r>
        <w:rPr>
          <w:noProof/>
          <w:lang w:val="es-ES" w:eastAsia="es-ES"/>
        </w:rPr>
        <w:drawing>
          <wp:inline distT="0" distB="0" distL="0" distR="0">
            <wp:extent cx="5759450" cy="3148415"/>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5759450" cy="3148415"/>
                    </a:xfrm>
                    <a:prstGeom prst="rect">
                      <a:avLst/>
                    </a:prstGeom>
                    <a:noFill/>
                    <a:ln w="9525">
                      <a:noFill/>
                      <a:miter lim="800000"/>
                      <a:headEnd/>
                      <a:tailEnd/>
                    </a:ln>
                  </pic:spPr>
                </pic:pic>
              </a:graphicData>
            </a:graphic>
          </wp:inline>
        </w:drawing>
      </w:r>
    </w:p>
    <w:p w:rsidR="0045389A" w:rsidRDefault="0045389A" w:rsidP="00BD4592">
      <w:pPr>
        <w:jc w:val="center"/>
      </w:pPr>
    </w:p>
    <w:p w:rsidR="0045389A" w:rsidRDefault="0045389A" w:rsidP="0045389A">
      <w:pPr>
        <w:pStyle w:val="Prrafodelista"/>
        <w:numPr>
          <w:ilvl w:val="0"/>
          <w:numId w:val="7"/>
        </w:numPr>
      </w:pPr>
      <w:r>
        <w:t>Diseño UML: Altova Umodel</w:t>
      </w:r>
    </w:p>
    <w:p w:rsidR="0045389A" w:rsidRDefault="0045389A" w:rsidP="00BD4592">
      <w:pPr>
        <w:jc w:val="center"/>
      </w:pPr>
    </w:p>
    <w:p w:rsidR="00DA6D2E" w:rsidRDefault="0045389A" w:rsidP="00CB1396">
      <w:pPr>
        <w:rPr>
          <w:b/>
          <w:sz w:val="36"/>
          <w:szCs w:val="36"/>
        </w:rPr>
      </w:pPr>
      <w:r>
        <w:rPr>
          <w:b/>
          <w:noProof/>
          <w:sz w:val="36"/>
          <w:szCs w:val="36"/>
          <w:lang w:val="es-ES" w:eastAsia="es-ES"/>
        </w:rPr>
        <w:drawing>
          <wp:inline distT="0" distB="0" distL="0" distR="0">
            <wp:extent cx="5759450" cy="2316667"/>
            <wp:effectExtent l="1905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
                    <a:srcRect/>
                    <a:stretch>
                      <a:fillRect/>
                    </a:stretch>
                  </pic:blipFill>
                  <pic:spPr bwMode="auto">
                    <a:xfrm>
                      <a:off x="0" y="0"/>
                      <a:ext cx="5759450" cy="2316667"/>
                    </a:xfrm>
                    <a:prstGeom prst="rect">
                      <a:avLst/>
                    </a:prstGeom>
                    <a:noFill/>
                    <a:ln w="9525">
                      <a:noFill/>
                      <a:miter lim="800000"/>
                      <a:headEnd/>
                      <a:tailEnd/>
                    </a:ln>
                  </pic:spPr>
                </pic:pic>
              </a:graphicData>
            </a:graphic>
          </wp:inline>
        </w:drawing>
      </w:r>
    </w:p>
    <w:p w:rsidR="00664C62" w:rsidRPr="00895445" w:rsidRDefault="00895445" w:rsidP="009714EF">
      <w:pPr>
        <w:pStyle w:val="Prrafodelista"/>
        <w:numPr>
          <w:ilvl w:val="0"/>
          <w:numId w:val="7"/>
        </w:numPr>
        <w:ind w:left="1416" w:hanging="996"/>
      </w:pPr>
      <w:r w:rsidRPr="00895445">
        <w:t>Verificación funcionamiento Api Web</w:t>
      </w:r>
      <w:r>
        <w:t>: Telerik Fiddler Wwb</w:t>
      </w:r>
    </w:p>
    <w:p w:rsidR="00564772" w:rsidRDefault="00895445" w:rsidP="00CB1396">
      <w:pPr>
        <w:rPr>
          <w:b/>
          <w:sz w:val="36"/>
          <w:szCs w:val="36"/>
        </w:rPr>
      </w:pPr>
      <w:r>
        <w:rPr>
          <w:b/>
          <w:noProof/>
          <w:sz w:val="36"/>
          <w:szCs w:val="36"/>
          <w:lang w:val="es-ES" w:eastAsia="es-ES"/>
        </w:rPr>
        <w:lastRenderedPageBreak/>
        <w:drawing>
          <wp:inline distT="0" distB="0" distL="0" distR="0">
            <wp:extent cx="5759450" cy="3278248"/>
            <wp:effectExtent l="19050" t="0" r="0" b="0"/>
            <wp:docPr id="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srcRect/>
                    <a:stretch>
                      <a:fillRect/>
                    </a:stretch>
                  </pic:blipFill>
                  <pic:spPr bwMode="auto">
                    <a:xfrm>
                      <a:off x="0" y="0"/>
                      <a:ext cx="5759450" cy="3278248"/>
                    </a:xfrm>
                    <a:prstGeom prst="rect">
                      <a:avLst/>
                    </a:prstGeom>
                    <a:noFill/>
                    <a:ln w="9525">
                      <a:noFill/>
                      <a:miter lim="800000"/>
                      <a:headEnd/>
                      <a:tailEnd/>
                    </a:ln>
                  </pic:spPr>
                </pic:pic>
              </a:graphicData>
            </a:graphic>
          </wp:inline>
        </w:drawing>
      </w:r>
    </w:p>
    <w:p w:rsidR="00664C62" w:rsidRDefault="00664C62" w:rsidP="00664C62">
      <w:pPr>
        <w:rPr>
          <w:b/>
          <w:sz w:val="36"/>
          <w:szCs w:val="36"/>
        </w:rPr>
      </w:pPr>
      <w:r>
        <w:rPr>
          <w:b/>
          <w:sz w:val="36"/>
          <w:szCs w:val="36"/>
        </w:rPr>
        <w:t>3.4 DESCRIPCIÓN DEL PROYECTO</w:t>
      </w:r>
    </w:p>
    <w:p w:rsidR="00C92C69" w:rsidRPr="004550CA" w:rsidRDefault="0072417D" w:rsidP="00664C62">
      <w:r w:rsidRPr="0072417D">
        <w:t>El objetivo del trabajo es crear una aplicación que permita la gestión de las máquinas vending de manera que se obtenga toda la información que facilite el seguimiento de cada máquina así como de los beneficios obtenidos, productos y efectivo del que disponen. No obstante, también</w:t>
      </w:r>
      <w:r w:rsidR="00564772">
        <w:t xml:space="preserve"> se tiene como objetivo la gesti</w:t>
      </w:r>
      <w:r w:rsidRPr="0072417D">
        <w:t>ón del personal que administran dichas máquinas y por lo tanto es necesario crear un apartado que controle esto.</w:t>
      </w:r>
    </w:p>
    <w:p w:rsidR="00C92C69" w:rsidRDefault="0072417D" w:rsidP="00664C62">
      <w:r w:rsidRPr="0072417D">
        <w:t>Para que la aplicación sea completa y funcional, esta debe tener los siguientes apartados divididos en submódulos.</w:t>
      </w:r>
    </w:p>
    <w:p w:rsidR="00564772" w:rsidRDefault="008D27F6" w:rsidP="00664C62">
      <w:pPr>
        <w:rPr>
          <w:b/>
          <w:sz w:val="36"/>
          <w:szCs w:val="36"/>
        </w:rPr>
      </w:pPr>
      <w:r>
        <w:rPr>
          <w:b/>
          <w:sz w:val="36"/>
          <w:szCs w:val="36"/>
        </w:rPr>
        <w:t>3.4.1 ANÁLISIS</w:t>
      </w:r>
    </w:p>
    <w:p w:rsidR="008D27F6" w:rsidRPr="004550CA" w:rsidRDefault="008D27F6" w:rsidP="00664C62">
      <w:r>
        <w:rPr>
          <w:b/>
          <w:sz w:val="36"/>
          <w:szCs w:val="36"/>
        </w:rPr>
        <w:t>3.4.1.1 PROTOTIPOS DE INTERFAZ</w:t>
      </w:r>
    </w:p>
    <w:p w:rsidR="001449A3" w:rsidRDefault="008D27F6" w:rsidP="00664C62">
      <w:pPr>
        <w:rPr>
          <w:b/>
          <w:sz w:val="36"/>
          <w:szCs w:val="36"/>
        </w:rPr>
      </w:pPr>
      <w:r>
        <w:rPr>
          <w:b/>
          <w:sz w:val="36"/>
          <w:szCs w:val="36"/>
        </w:rPr>
        <w:t xml:space="preserve">3.4.1.1.1 </w:t>
      </w:r>
      <w:r w:rsidR="001449A3">
        <w:rPr>
          <w:b/>
          <w:sz w:val="36"/>
          <w:szCs w:val="36"/>
        </w:rPr>
        <w:t>LOGIN, CIERRE DE SESIÓN, INDEX</w:t>
      </w:r>
      <w:r w:rsidR="00C9555A">
        <w:rPr>
          <w:b/>
          <w:sz w:val="36"/>
          <w:szCs w:val="36"/>
        </w:rPr>
        <w:t>, RECUPERACIÓN DE CO</w:t>
      </w:r>
      <w:r w:rsidR="00853694">
        <w:rPr>
          <w:b/>
          <w:sz w:val="36"/>
          <w:szCs w:val="36"/>
        </w:rPr>
        <w:t>N</w:t>
      </w:r>
      <w:r w:rsidR="00C9555A">
        <w:rPr>
          <w:b/>
          <w:sz w:val="36"/>
          <w:szCs w:val="36"/>
        </w:rPr>
        <w:t>TRASEÑA</w:t>
      </w:r>
      <w:r w:rsidR="001449A3">
        <w:rPr>
          <w:b/>
          <w:sz w:val="36"/>
          <w:szCs w:val="36"/>
        </w:rPr>
        <w:t xml:space="preserve"> Y AYUDA</w:t>
      </w:r>
    </w:p>
    <w:p w:rsidR="000F7791" w:rsidRDefault="0072417D" w:rsidP="00664C62">
      <w:r w:rsidRPr="0072417D">
        <w:t xml:space="preserve">Estas funcionalidades están basadas en controlar el </w:t>
      </w:r>
      <w:r w:rsidR="000F7791">
        <w:t>acceso a la aplicación impidiendo el acceso no autorizado</w:t>
      </w:r>
      <w:r w:rsidRPr="0072417D">
        <w:t>. De igual modo también es necesario que las personas puedan cerrar sesión por si se quieren conectar con otro perfil de los disponibles</w:t>
      </w:r>
      <w:r w:rsidR="000F7791">
        <w:t>.</w:t>
      </w:r>
    </w:p>
    <w:p w:rsidR="000F7791" w:rsidRDefault="0072417D" w:rsidP="00664C62">
      <w:r w:rsidRPr="0072417D">
        <w:lastRenderedPageBreak/>
        <w:t xml:space="preserve">Una vez logueado, el sistema mostrará de manera automática </w:t>
      </w:r>
      <w:r w:rsidR="000F7791">
        <w:t>aquellos</w:t>
      </w:r>
      <w:r w:rsidRPr="0072417D">
        <w:t xml:space="preserve"> productos y monedas que se encuentran por debajo de un</w:t>
      </w:r>
      <w:r w:rsidR="000F7791">
        <w:t xml:space="preserve"> determinado</w:t>
      </w:r>
      <w:r w:rsidRPr="0072417D">
        <w:t xml:space="preserve"> umbral</w:t>
      </w:r>
      <w:r w:rsidR="000F7791">
        <w:t>.</w:t>
      </w:r>
    </w:p>
    <w:p w:rsidR="00C9555A" w:rsidRPr="004550CA" w:rsidRDefault="0072417D" w:rsidP="00664C62">
      <w:r w:rsidRPr="0072417D">
        <w:t>En el proceso de login, si el usuario no recordase su contraseña, el sistema le permitirá recuperar la contraseña a través del usuario y su email. La aplicación le enviará una nueva contraseña generada automáticamente al email registrado.</w:t>
      </w:r>
    </w:p>
    <w:p w:rsidR="00DC3632" w:rsidRPr="004550CA" w:rsidRDefault="0072417D" w:rsidP="00664C62">
      <w:r w:rsidRPr="0072417D">
        <w:t xml:space="preserve">Por último, también existirá un apartado de ayuda </w:t>
      </w:r>
      <w:r w:rsidR="000F7791">
        <w:t>en el que se mostrarán datos esenciales de comunicación con el administrador de la aplicación.</w:t>
      </w:r>
      <w:r w:rsidRPr="0072417D">
        <w:t xml:space="preserve"> </w:t>
      </w:r>
    </w:p>
    <w:p w:rsidR="00DC3632" w:rsidRDefault="00DC3632" w:rsidP="00664C62">
      <w:pPr>
        <w:rPr>
          <w:b/>
        </w:rPr>
      </w:pPr>
    </w:p>
    <w:p w:rsidR="00DF7A91" w:rsidRDefault="00DF7A91" w:rsidP="00664C62">
      <w:pPr>
        <w:rPr>
          <w:b/>
        </w:rPr>
      </w:pPr>
    </w:p>
    <w:p w:rsidR="000F7791" w:rsidRDefault="000F7791" w:rsidP="00664C62">
      <w:pPr>
        <w:rPr>
          <w:b/>
        </w:rPr>
      </w:pPr>
    </w:p>
    <w:p w:rsidR="000F7791" w:rsidRDefault="000F7791" w:rsidP="00664C62">
      <w:pPr>
        <w:rPr>
          <w:b/>
        </w:rPr>
      </w:pPr>
    </w:p>
    <w:p w:rsidR="000F7791" w:rsidRDefault="000F7791" w:rsidP="00664C62">
      <w:pPr>
        <w:rPr>
          <w:b/>
        </w:rPr>
      </w:pPr>
    </w:p>
    <w:p w:rsidR="00DF7A91" w:rsidRDefault="00DF7A91" w:rsidP="00664C62">
      <w:pPr>
        <w:rPr>
          <w:b/>
        </w:rPr>
      </w:pPr>
    </w:p>
    <w:p w:rsidR="00DF7A91" w:rsidRPr="00DF7A91" w:rsidRDefault="00DF7A91" w:rsidP="00DF7A91">
      <w:pPr>
        <w:pStyle w:val="Prrafodelista"/>
        <w:numPr>
          <w:ilvl w:val="0"/>
          <w:numId w:val="7"/>
        </w:numPr>
      </w:pPr>
      <w:r w:rsidRPr="00DF7A91">
        <w:t>Proceso de login en la aplicación</w:t>
      </w:r>
    </w:p>
    <w:p w:rsidR="00DF7A91" w:rsidRDefault="00DF7A91" w:rsidP="00664C62">
      <w:pPr>
        <w:rPr>
          <w:b/>
        </w:rPr>
      </w:pPr>
      <w:r>
        <w:rPr>
          <w:b/>
          <w:noProof/>
          <w:lang w:val="es-ES" w:eastAsia="es-ES"/>
        </w:rPr>
        <w:drawing>
          <wp:inline distT="0" distB="0" distL="0" distR="0">
            <wp:extent cx="5759450" cy="3198962"/>
            <wp:effectExtent l="19050" t="0" r="0"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759450" cy="3198962"/>
                    </a:xfrm>
                    <a:prstGeom prst="rect">
                      <a:avLst/>
                    </a:prstGeom>
                    <a:noFill/>
                    <a:ln w="9525">
                      <a:noFill/>
                      <a:miter lim="800000"/>
                      <a:headEnd/>
                      <a:tailEnd/>
                    </a:ln>
                  </pic:spPr>
                </pic:pic>
              </a:graphicData>
            </a:graphic>
          </wp:inline>
        </w:drawing>
      </w:r>
    </w:p>
    <w:p w:rsidR="00DF7A91" w:rsidRPr="00DF7A91" w:rsidRDefault="00DF7A91" w:rsidP="00DF7A91">
      <w:pPr>
        <w:pStyle w:val="Prrafodelista"/>
        <w:numPr>
          <w:ilvl w:val="0"/>
          <w:numId w:val="7"/>
        </w:numPr>
      </w:pPr>
      <w:r>
        <w:t>Proceso de recuperación de contraseña</w:t>
      </w:r>
    </w:p>
    <w:p w:rsidR="00DF7A91" w:rsidRDefault="00DF7A91" w:rsidP="00DF7A91">
      <w:pPr>
        <w:jc w:val="center"/>
        <w:rPr>
          <w:b/>
        </w:rPr>
      </w:pPr>
      <w:r>
        <w:rPr>
          <w:b/>
          <w:noProof/>
          <w:lang w:val="es-ES" w:eastAsia="es-ES"/>
        </w:rPr>
        <w:lastRenderedPageBreak/>
        <w:drawing>
          <wp:inline distT="0" distB="0" distL="0" distR="0">
            <wp:extent cx="5759450" cy="2975024"/>
            <wp:effectExtent l="19050" t="0" r="0" b="0"/>
            <wp:docPr id="2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srcRect/>
                    <a:stretch>
                      <a:fillRect/>
                    </a:stretch>
                  </pic:blipFill>
                  <pic:spPr bwMode="auto">
                    <a:xfrm>
                      <a:off x="0" y="0"/>
                      <a:ext cx="5759450" cy="2975024"/>
                    </a:xfrm>
                    <a:prstGeom prst="rect">
                      <a:avLst/>
                    </a:prstGeom>
                    <a:noFill/>
                    <a:ln w="9525">
                      <a:noFill/>
                      <a:miter lim="800000"/>
                      <a:headEnd/>
                      <a:tailEnd/>
                    </a:ln>
                  </pic:spPr>
                </pic:pic>
              </a:graphicData>
            </a:graphic>
          </wp:inline>
        </w:drawing>
      </w:r>
    </w:p>
    <w:p w:rsidR="00DF7A91" w:rsidRDefault="00853694" w:rsidP="00664C62">
      <w:pPr>
        <w:rPr>
          <w:b/>
        </w:rPr>
      </w:pPr>
      <w:r>
        <w:rPr>
          <w:b/>
          <w:noProof/>
          <w:lang w:val="es-ES" w:eastAsia="es-ES"/>
        </w:rPr>
        <w:drawing>
          <wp:inline distT="0" distB="0" distL="0" distR="0">
            <wp:extent cx="5759450" cy="1131721"/>
            <wp:effectExtent l="19050" t="0" r="0" b="0"/>
            <wp:docPr id="3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5759450" cy="1131721"/>
                    </a:xfrm>
                    <a:prstGeom prst="rect">
                      <a:avLst/>
                    </a:prstGeom>
                    <a:noFill/>
                    <a:ln w="9525">
                      <a:noFill/>
                      <a:miter lim="800000"/>
                      <a:headEnd/>
                      <a:tailEnd/>
                    </a:ln>
                  </pic:spPr>
                </pic:pic>
              </a:graphicData>
            </a:graphic>
          </wp:inline>
        </w:drawing>
      </w:r>
    </w:p>
    <w:p w:rsidR="00DF7A91" w:rsidRDefault="00DF7A91" w:rsidP="00664C62">
      <w:pPr>
        <w:rPr>
          <w:b/>
        </w:rPr>
      </w:pPr>
    </w:p>
    <w:p w:rsidR="00DF7A91" w:rsidRDefault="00DF7A91" w:rsidP="00664C62">
      <w:pPr>
        <w:rPr>
          <w:b/>
        </w:rPr>
      </w:pPr>
    </w:p>
    <w:p w:rsidR="00DF7A91" w:rsidRPr="009A037E" w:rsidRDefault="00DF7A91" w:rsidP="00DF7A91">
      <w:pPr>
        <w:pStyle w:val="Prrafodelista"/>
        <w:numPr>
          <w:ilvl w:val="0"/>
          <w:numId w:val="7"/>
        </w:numPr>
        <w:rPr>
          <w:b/>
        </w:rPr>
      </w:pPr>
      <w:r>
        <w:t>Inicio tras login con alertas</w:t>
      </w:r>
    </w:p>
    <w:p w:rsidR="009A037E" w:rsidRPr="00DF7A91" w:rsidRDefault="009A037E" w:rsidP="009A037E">
      <w:pPr>
        <w:pStyle w:val="Prrafodelista"/>
        <w:ind w:left="780"/>
        <w:rPr>
          <w:b/>
        </w:rPr>
      </w:pPr>
    </w:p>
    <w:p w:rsidR="00DF7A91" w:rsidRDefault="00DF7A91" w:rsidP="00DF7A91">
      <w:pPr>
        <w:pStyle w:val="Prrafodelista"/>
        <w:ind w:left="780" w:hanging="780"/>
        <w:jc w:val="center"/>
        <w:rPr>
          <w:b/>
        </w:rPr>
      </w:pPr>
      <w:r>
        <w:rPr>
          <w:b/>
          <w:noProof/>
          <w:lang w:val="es-ES" w:eastAsia="es-ES"/>
        </w:rPr>
        <w:drawing>
          <wp:inline distT="0" distB="0" distL="0" distR="0">
            <wp:extent cx="5759450" cy="2997327"/>
            <wp:effectExtent l="19050" t="0" r="0" b="0"/>
            <wp:docPr id="2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5759450" cy="2997327"/>
                    </a:xfrm>
                    <a:prstGeom prst="rect">
                      <a:avLst/>
                    </a:prstGeom>
                    <a:noFill/>
                    <a:ln w="9525">
                      <a:noFill/>
                      <a:miter lim="800000"/>
                      <a:headEnd/>
                      <a:tailEnd/>
                    </a:ln>
                  </pic:spPr>
                </pic:pic>
              </a:graphicData>
            </a:graphic>
          </wp:inline>
        </w:drawing>
      </w:r>
    </w:p>
    <w:p w:rsidR="000131C9" w:rsidRDefault="000131C9" w:rsidP="00DF7A91">
      <w:pPr>
        <w:pStyle w:val="Prrafodelista"/>
        <w:ind w:left="780" w:hanging="780"/>
        <w:jc w:val="center"/>
        <w:rPr>
          <w:b/>
        </w:rPr>
      </w:pPr>
    </w:p>
    <w:p w:rsidR="00DF7A91" w:rsidRDefault="00DF7A91" w:rsidP="00DF7A91">
      <w:pPr>
        <w:pStyle w:val="Prrafodelista"/>
        <w:ind w:left="780"/>
      </w:pPr>
    </w:p>
    <w:p w:rsidR="00556867" w:rsidRDefault="00556867" w:rsidP="00556867">
      <w:pPr>
        <w:pStyle w:val="Prrafodelista"/>
        <w:numPr>
          <w:ilvl w:val="0"/>
          <w:numId w:val="7"/>
        </w:numPr>
      </w:pPr>
      <w:r>
        <w:t>Ayuda</w:t>
      </w:r>
    </w:p>
    <w:p w:rsidR="00556867" w:rsidRDefault="00556867" w:rsidP="00556867">
      <w:pPr>
        <w:pStyle w:val="Prrafodelista"/>
        <w:ind w:left="0"/>
      </w:pPr>
      <w:r>
        <w:rPr>
          <w:noProof/>
          <w:lang w:val="es-ES" w:eastAsia="es-ES"/>
        </w:rPr>
        <w:drawing>
          <wp:inline distT="0" distB="0" distL="0" distR="0">
            <wp:extent cx="5759450" cy="2751268"/>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759450" cy="2751268"/>
                    </a:xfrm>
                    <a:prstGeom prst="rect">
                      <a:avLst/>
                    </a:prstGeom>
                    <a:noFill/>
                    <a:ln w="9525">
                      <a:noFill/>
                      <a:miter lim="800000"/>
                      <a:headEnd/>
                      <a:tailEnd/>
                    </a:ln>
                  </pic:spPr>
                </pic:pic>
              </a:graphicData>
            </a:graphic>
          </wp:inline>
        </w:drawing>
      </w:r>
    </w:p>
    <w:p w:rsidR="00556867" w:rsidRDefault="00556867" w:rsidP="00556867">
      <w:pPr>
        <w:pStyle w:val="Prrafodelista"/>
        <w:ind w:left="0"/>
      </w:pPr>
    </w:p>
    <w:p w:rsidR="00556867" w:rsidRDefault="00556867" w:rsidP="00556867">
      <w:pPr>
        <w:pStyle w:val="Prrafodelista"/>
        <w:ind w:left="0"/>
      </w:pPr>
    </w:p>
    <w:p w:rsidR="00556867" w:rsidRDefault="00556867" w:rsidP="00556867">
      <w:pPr>
        <w:pStyle w:val="Prrafodelista"/>
        <w:ind w:left="0"/>
      </w:pPr>
    </w:p>
    <w:p w:rsidR="00556867" w:rsidRDefault="00556867" w:rsidP="00556867">
      <w:pPr>
        <w:pStyle w:val="Prrafodelista"/>
        <w:ind w:left="0"/>
      </w:pPr>
    </w:p>
    <w:p w:rsidR="00556867" w:rsidRDefault="00556867" w:rsidP="00556867">
      <w:pPr>
        <w:pStyle w:val="Prrafodelista"/>
        <w:ind w:left="0"/>
      </w:pPr>
    </w:p>
    <w:p w:rsidR="00556867" w:rsidRDefault="00556867" w:rsidP="00556867">
      <w:pPr>
        <w:pStyle w:val="Prrafodelista"/>
        <w:ind w:left="0"/>
      </w:pPr>
    </w:p>
    <w:p w:rsidR="00556867" w:rsidRDefault="00556867" w:rsidP="00556867">
      <w:pPr>
        <w:pStyle w:val="Prrafodelista"/>
        <w:ind w:left="0"/>
      </w:pPr>
    </w:p>
    <w:p w:rsidR="001449A3" w:rsidRDefault="008D27F6" w:rsidP="00664C62">
      <w:pPr>
        <w:rPr>
          <w:b/>
          <w:sz w:val="36"/>
          <w:szCs w:val="36"/>
        </w:rPr>
      </w:pPr>
      <w:r>
        <w:rPr>
          <w:b/>
          <w:sz w:val="36"/>
          <w:szCs w:val="36"/>
        </w:rPr>
        <w:t xml:space="preserve">3.4.1.1.2 </w:t>
      </w:r>
      <w:r w:rsidR="001449A3">
        <w:rPr>
          <w:b/>
          <w:sz w:val="36"/>
          <w:szCs w:val="36"/>
        </w:rPr>
        <w:t>GESTIÓN DE MÁQUINAS</w:t>
      </w:r>
    </w:p>
    <w:p w:rsidR="00DC3632" w:rsidRPr="004550CA" w:rsidRDefault="0072417D" w:rsidP="00664C62">
      <w:r w:rsidRPr="0072417D">
        <w:t xml:space="preserve">Este apartado se corresponde con </w:t>
      </w:r>
      <w:r w:rsidR="002A76AE" w:rsidRPr="0072417D">
        <w:t xml:space="preserve">la gestión </w:t>
      </w:r>
      <w:r w:rsidR="009A037E">
        <w:t>de</w:t>
      </w:r>
      <w:r w:rsidRPr="0072417D">
        <w:t xml:space="preserve"> las máquinas. Es decir, el usuario aquí pod</w:t>
      </w:r>
      <w:r w:rsidR="009A037E">
        <w:t>rá gestionar todas las máquinas y todo lo relacionado con ellas.</w:t>
      </w:r>
    </w:p>
    <w:p w:rsidR="00DC3632" w:rsidRPr="00DC3632" w:rsidRDefault="00DC3632" w:rsidP="00664C62">
      <w:pPr>
        <w:rPr>
          <w:b/>
        </w:rPr>
      </w:pPr>
    </w:p>
    <w:p w:rsidR="001449A3" w:rsidRDefault="008D27F6" w:rsidP="00664C62">
      <w:pPr>
        <w:rPr>
          <w:b/>
          <w:sz w:val="36"/>
          <w:szCs w:val="36"/>
        </w:rPr>
      </w:pPr>
      <w:r>
        <w:rPr>
          <w:b/>
          <w:sz w:val="36"/>
          <w:szCs w:val="36"/>
        </w:rPr>
        <w:t xml:space="preserve">3.4.1.1.2.1 </w:t>
      </w:r>
      <w:r w:rsidR="001449A3">
        <w:rPr>
          <w:b/>
          <w:sz w:val="36"/>
          <w:szCs w:val="36"/>
        </w:rPr>
        <w:t>ALTA DE MÁQUINAS</w:t>
      </w:r>
    </w:p>
    <w:p w:rsidR="0046381D" w:rsidRDefault="0072417D" w:rsidP="00664C62">
      <w:r w:rsidRPr="0072417D">
        <w:t xml:space="preserve">En este apartado se podrá dar de alta una nueva máquina permitiendo así gestionarla posteriormente. Una </w:t>
      </w:r>
      <w:r w:rsidR="002A76AE" w:rsidRPr="0072417D">
        <w:t>vez</w:t>
      </w:r>
      <w:r w:rsidRPr="0072417D">
        <w:t xml:space="preserve"> concluida la transacción el sistema se actualizará de manera automática sin necesidad de acciones posteriores.</w:t>
      </w:r>
    </w:p>
    <w:p w:rsidR="00556867" w:rsidRDefault="00556867" w:rsidP="00556867">
      <w:pPr>
        <w:pStyle w:val="Prrafodelista"/>
        <w:ind w:left="0"/>
      </w:pPr>
    </w:p>
    <w:p w:rsidR="00556867" w:rsidRDefault="00556867" w:rsidP="00556867">
      <w:pPr>
        <w:pStyle w:val="Prrafodelista"/>
        <w:ind w:left="780" w:hanging="780"/>
      </w:pPr>
      <w:r>
        <w:rPr>
          <w:noProof/>
          <w:lang w:val="es-ES" w:eastAsia="es-ES"/>
        </w:rPr>
        <w:lastRenderedPageBreak/>
        <w:drawing>
          <wp:inline distT="0" distB="0" distL="0" distR="0">
            <wp:extent cx="5759450" cy="2944619"/>
            <wp:effectExtent l="19050" t="0" r="0" b="0"/>
            <wp:docPr id="27"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5759450" cy="2944619"/>
                    </a:xfrm>
                    <a:prstGeom prst="rect">
                      <a:avLst/>
                    </a:prstGeom>
                    <a:noFill/>
                    <a:ln w="9525">
                      <a:noFill/>
                      <a:miter lim="800000"/>
                      <a:headEnd/>
                      <a:tailEnd/>
                    </a:ln>
                  </pic:spPr>
                </pic:pic>
              </a:graphicData>
            </a:graphic>
          </wp:inline>
        </w:drawing>
      </w:r>
    </w:p>
    <w:p w:rsidR="00556867" w:rsidRDefault="00556867" w:rsidP="00556867">
      <w:pPr>
        <w:pStyle w:val="Prrafodelista"/>
        <w:ind w:left="780" w:hanging="780"/>
      </w:pPr>
    </w:p>
    <w:p w:rsidR="00556867" w:rsidRDefault="00556867" w:rsidP="00556867">
      <w:pPr>
        <w:pStyle w:val="Prrafodelista"/>
        <w:ind w:left="780" w:hanging="780"/>
      </w:pPr>
    </w:p>
    <w:p w:rsidR="00556867" w:rsidRDefault="00556867" w:rsidP="00556867">
      <w:pPr>
        <w:pStyle w:val="Prrafodelista"/>
        <w:ind w:left="780" w:hanging="780"/>
      </w:pPr>
    </w:p>
    <w:p w:rsidR="00556867" w:rsidRDefault="00556867" w:rsidP="00664C62"/>
    <w:p w:rsidR="00C3495B" w:rsidRDefault="00C3495B" w:rsidP="00664C62"/>
    <w:p w:rsidR="00C3495B" w:rsidRDefault="00C3495B" w:rsidP="00664C62"/>
    <w:p w:rsidR="00C3495B" w:rsidRDefault="00C3495B" w:rsidP="00664C62"/>
    <w:p w:rsidR="00C3495B" w:rsidRPr="004550CA" w:rsidRDefault="00C3495B" w:rsidP="00664C62"/>
    <w:p w:rsidR="001449A3" w:rsidRDefault="008D27F6" w:rsidP="00664C62">
      <w:pPr>
        <w:rPr>
          <w:b/>
          <w:sz w:val="36"/>
          <w:szCs w:val="36"/>
        </w:rPr>
      </w:pPr>
      <w:r>
        <w:rPr>
          <w:b/>
          <w:sz w:val="36"/>
          <w:szCs w:val="36"/>
        </w:rPr>
        <w:t xml:space="preserve">3.4.1.1.2.2 </w:t>
      </w:r>
      <w:r w:rsidR="001449A3">
        <w:rPr>
          <w:b/>
          <w:sz w:val="36"/>
          <w:szCs w:val="36"/>
        </w:rPr>
        <w:t>MODIFICACIÓN- BAJA</w:t>
      </w:r>
    </w:p>
    <w:p w:rsidR="0046381D" w:rsidRPr="004550CA" w:rsidRDefault="0072417D" w:rsidP="00664C62">
      <w:r w:rsidRPr="0072417D">
        <w:t xml:space="preserve">Aquí el usuario podrá realizar cambios en </w:t>
      </w:r>
      <w:r w:rsidR="00B147E6">
        <w:t>aquellas</w:t>
      </w:r>
      <w:r w:rsidRPr="0072417D">
        <w:t xml:space="preserve"> máquinas registradas. Estos cambios pueden </w:t>
      </w:r>
      <w:r w:rsidR="00B147E6">
        <w:t xml:space="preserve">ser </w:t>
      </w:r>
      <w:r w:rsidRPr="0072417D">
        <w:t xml:space="preserve"> el modelo de la máquina así como los datos referentes a la </w:t>
      </w:r>
      <w:r w:rsidR="00B147E6">
        <w:t>ubicación en la que se encuentre</w:t>
      </w:r>
      <w:r w:rsidRPr="0072417D">
        <w:t xml:space="preserve"> </w:t>
      </w:r>
      <w:r w:rsidR="00B147E6">
        <w:t>situada</w:t>
      </w:r>
      <w:r w:rsidRPr="0072417D">
        <w:t xml:space="preserve">. </w:t>
      </w:r>
    </w:p>
    <w:p w:rsidR="00556867" w:rsidRDefault="0072417D" w:rsidP="00556867">
      <w:r w:rsidRPr="0072417D">
        <w:t xml:space="preserve">De igual forma, el usuario también podrá dar de baja aquellas máquinas que </w:t>
      </w:r>
      <w:r w:rsidR="00B147E6">
        <w:t>seleccione.</w:t>
      </w:r>
    </w:p>
    <w:p w:rsidR="000131C9" w:rsidRDefault="000131C9" w:rsidP="00556867"/>
    <w:p w:rsidR="00C3495B" w:rsidRDefault="00556867" w:rsidP="00C3495B">
      <w:pPr>
        <w:pStyle w:val="Prrafodelista"/>
        <w:ind w:left="0"/>
      </w:pPr>
      <w:r>
        <w:rPr>
          <w:noProof/>
          <w:lang w:val="es-ES" w:eastAsia="es-ES"/>
        </w:rPr>
        <w:lastRenderedPageBreak/>
        <w:drawing>
          <wp:inline distT="0" distB="0" distL="0" distR="0">
            <wp:extent cx="5759450" cy="2991625"/>
            <wp:effectExtent l="19050" t="0" r="0" b="0"/>
            <wp:docPr id="2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5759450" cy="2991625"/>
                    </a:xfrm>
                    <a:prstGeom prst="rect">
                      <a:avLst/>
                    </a:prstGeom>
                    <a:noFill/>
                    <a:ln w="9525">
                      <a:noFill/>
                      <a:miter lim="800000"/>
                      <a:headEnd/>
                      <a:tailEnd/>
                    </a:ln>
                  </pic:spPr>
                </pic:pic>
              </a:graphicData>
            </a:graphic>
          </wp:inline>
        </w:drawing>
      </w: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Default="000131C9" w:rsidP="00C3495B">
      <w:pPr>
        <w:pStyle w:val="Prrafodelista"/>
        <w:ind w:left="0"/>
      </w:pPr>
    </w:p>
    <w:p w:rsidR="000131C9" w:rsidRPr="004550CA" w:rsidRDefault="000131C9" w:rsidP="00C3495B">
      <w:pPr>
        <w:pStyle w:val="Prrafodelista"/>
        <w:ind w:left="0"/>
      </w:pPr>
    </w:p>
    <w:p w:rsidR="00F03EB1" w:rsidRDefault="00F03EB1" w:rsidP="00664C62">
      <w:pPr>
        <w:rPr>
          <w:b/>
          <w:sz w:val="36"/>
          <w:szCs w:val="36"/>
        </w:rPr>
      </w:pPr>
    </w:p>
    <w:p w:rsidR="001449A3" w:rsidRDefault="008D27F6" w:rsidP="00664C62">
      <w:pPr>
        <w:rPr>
          <w:b/>
          <w:sz w:val="36"/>
          <w:szCs w:val="36"/>
        </w:rPr>
      </w:pPr>
      <w:r>
        <w:rPr>
          <w:b/>
          <w:sz w:val="36"/>
          <w:szCs w:val="36"/>
        </w:rPr>
        <w:t xml:space="preserve">3.4.1.1.2.3 </w:t>
      </w:r>
      <w:r w:rsidR="001449A3">
        <w:rPr>
          <w:b/>
          <w:sz w:val="36"/>
          <w:szCs w:val="36"/>
        </w:rPr>
        <w:t>UBICACIÓN</w:t>
      </w:r>
    </w:p>
    <w:p w:rsidR="0046381D" w:rsidRPr="004550CA" w:rsidRDefault="0072417D" w:rsidP="00664C62">
      <w:r w:rsidRPr="0072417D">
        <w:t>Este apartado es muy similar al anterior en cuanto a los datos mostrados de cada máquina, a excepción de que no son editables. Por otro lado, el punto fuerte de este apartado es la posibilidad de situar la máquina de manera automática en los planos de la ciudad en la que se encuentra pulsando en un icono.</w:t>
      </w:r>
    </w:p>
    <w:p w:rsidR="0046381D" w:rsidRDefault="0072417D" w:rsidP="00664C62">
      <w:r w:rsidRPr="0072417D">
        <w:t xml:space="preserve">La situación se realiza a través de la plataforma de Google maps. </w:t>
      </w:r>
    </w:p>
    <w:p w:rsidR="000131C9" w:rsidRDefault="000131C9" w:rsidP="00664C62"/>
    <w:p w:rsidR="00556867" w:rsidRPr="004550CA" w:rsidRDefault="00556867" w:rsidP="00664C62">
      <w:r w:rsidRPr="00556867">
        <w:rPr>
          <w:noProof/>
          <w:lang w:val="es-ES" w:eastAsia="es-ES"/>
        </w:rPr>
        <w:lastRenderedPageBreak/>
        <w:drawing>
          <wp:inline distT="0" distB="0" distL="0" distR="0">
            <wp:extent cx="5759450" cy="2971145"/>
            <wp:effectExtent l="19050" t="0" r="0" b="0"/>
            <wp:docPr id="3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srcRect/>
                    <a:stretch>
                      <a:fillRect/>
                    </a:stretch>
                  </pic:blipFill>
                  <pic:spPr bwMode="auto">
                    <a:xfrm>
                      <a:off x="0" y="0"/>
                      <a:ext cx="5759450" cy="2971145"/>
                    </a:xfrm>
                    <a:prstGeom prst="rect">
                      <a:avLst/>
                    </a:prstGeom>
                    <a:noFill/>
                    <a:ln w="9525">
                      <a:noFill/>
                      <a:miter lim="800000"/>
                      <a:headEnd/>
                      <a:tailEnd/>
                    </a:ln>
                  </pic:spPr>
                </pic:pic>
              </a:graphicData>
            </a:graphic>
          </wp:inline>
        </w:drawing>
      </w:r>
    </w:p>
    <w:p w:rsidR="000131C9" w:rsidRDefault="00B72B62" w:rsidP="00664C62">
      <w:pPr>
        <w:rPr>
          <w:b/>
          <w:sz w:val="36"/>
          <w:szCs w:val="36"/>
        </w:rPr>
      </w:pPr>
      <w:r>
        <w:rPr>
          <w:b/>
          <w:noProof/>
          <w:sz w:val="36"/>
          <w:szCs w:val="36"/>
          <w:lang w:val="es-ES" w:eastAsia="es-ES"/>
        </w:rPr>
        <w:drawing>
          <wp:inline distT="0" distB="0" distL="0" distR="0">
            <wp:extent cx="5759450" cy="3044281"/>
            <wp:effectExtent l="19050" t="0" r="0" b="0"/>
            <wp:docPr id="4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5759450" cy="3044281"/>
                    </a:xfrm>
                    <a:prstGeom prst="rect">
                      <a:avLst/>
                    </a:prstGeom>
                    <a:noFill/>
                    <a:ln w="9525">
                      <a:noFill/>
                      <a:miter lim="800000"/>
                      <a:headEnd/>
                      <a:tailEnd/>
                    </a:ln>
                  </pic:spPr>
                </pic:pic>
              </a:graphicData>
            </a:graphic>
          </wp:inline>
        </w:drawing>
      </w:r>
    </w:p>
    <w:p w:rsidR="001449A3" w:rsidRDefault="008D27F6" w:rsidP="00664C62">
      <w:pPr>
        <w:rPr>
          <w:b/>
          <w:sz w:val="36"/>
          <w:szCs w:val="36"/>
        </w:rPr>
      </w:pPr>
      <w:r>
        <w:rPr>
          <w:b/>
          <w:sz w:val="36"/>
          <w:szCs w:val="36"/>
        </w:rPr>
        <w:t xml:space="preserve">3.4.1.1.2.4 </w:t>
      </w:r>
      <w:r w:rsidR="001449A3">
        <w:rPr>
          <w:b/>
          <w:sz w:val="36"/>
          <w:szCs w:val="36"/>
        </w:rPr>
        <w:t>ITEMS MÁQUINA</w:t>
      </w:r>
    </w:p>
    <w:p w:rsidR="00B57923" w:rsidRDefault="00B57923" w:rsidP="00664C62">
      <w:r>
        <w:t>De todas las funcionalidades de la aplicación, este apartado es uno de los más interesantes e importante.</w:t>
      </w:r>
    </w:p>
    <w:p w:rsidR="0046381D" w:rsidRPr="004550CA" w:rsidRDefault="0072417D" w:rsidP="00664C62">
      <w:r w:rsidRPr="0072417D">
        <w:t xml:space="preserve"> </w:t>
      </w:r>
      <w:r w:rsidR="00B57923">
        <w:t>Aquí</w:t>
      </w:r>
      <w:r w:rsidRPr="0072417D">
        <w:t xml:space="preserve"> el usuario podrá consultar pulsando sobre  el enlace de cada máquina todos los productos que contiene dicha máquina. </w:t>
      </w:r>
    </w:p>
    <w:p w:rsidR="00DC1A18" w:rsidRPr="004550CA" w:rsidRDefault="0072417D" w:rsidP="00664C62">
      <w:r w:rsidRPr="0072417D">
        <w:t>Además, el contenido que nos muestra esta máquina es editable, pudiéndose elegir en contenido de cada máquina entre los productos registrados en el sistema, su preci</w:t>
      </w:r>
      <w:r w:rsidR="00B57923">
        <w:t>o</w:t>
      </w:r>
      <w:r w:rsidRPr="0072417D">
        <w:t xml:space="preserve"> y la cantidad </w:t>
      </w:r>
      <w:r w:rsidR="00B57923">
        <w:t xml:space="preserve">de productos </w:t>
      </w:r>
      <w:r w:rsidRPr="0072417D">
        <w:t xml:space="preserve">que dispone. </w:t>
      </w:r>
    </w:p>
    <w:p w:rsidR="00DD521D" w:rsidRDefault="0072417D" w:rsidP="00664C62">
      <w:r w:rsidRPr="0072417D">
        <w:lastRenderedPageBreak/>
        <w:t xml:space="preserve">Esto es útil sobre todo en los casos en los que el encargado se encuentre </w:t>
      </w:r>
      <w:r w:rsidR="00DD521D">
        <w:t>manipulando</w:t>
      </w:r>
      <w:r w:rsidRPr="0072417D">
        <w:t xml:space="preserve"> la máquina y cambie el producto </w:t>
      </w:r>
      <w:r w:rsidR="00DD521D">
        <w:t>que está en</w:t>
      </w:r>
      <w:r w:rsidRPr="0072417D">
        <w:t xml:space="preserve"> venta, o esté reponiendo </w:t>
      </w:r>
      <w:r w:rsidR="00DD521D">
        <w:t>un producto</w:t>
      </w:r>
      <w:r w:rsidRPr="0072417D">
        <w:t xml:space="preserve"> o </w:t>
      </w:r>
      <w:r w:rsidR="00DD521D">
        <w:t xml:space="preserve">por ejemplo que </w:t>
      </w:r>
      <w:r w:rsidRPr="0072417D">
        <w:t xml:space="preserve">desee cambiar el precio de venta. </w:t>
      </w:r>
    </w:p>
    <w:p w:rsidR="00844B09" w:rsidRDefault="00DD521D" w:rsidP="00664C62">
      <w:r>
        <w:t>Además también se podrá realizar todas estas operaciones a distancia desde cualquier dispositivo con conexión a internet.</w:t>
      </w:r>
    </w:p>
    <w:p w:rsidR="000131C9" w:rsidRDefault="000131C9" w:rsidP="00664C62"/>
    <w:p w:rsidR="000131C9" w:rsidRDefault="000131C9" w:rsidP="00664C62"/>
    <w:p w:rsidR="00556867" w:rsidRPr="004550CA" w:rsidRDefault="00556867" w:rsidP="00664C62">
      <w:r w:rsidRPr="00556867">
        <w:rPr>
          <w:noProof/>
          <w:lang w:val="es-ES" w:eastAsia="es-ES"/>
        </w:rPr>
        <w:drawing>
          <wp:inline distT="0" distB="0" distL="0" distR="0">
            <wp:extent cx="5759450" cy="3006700"/>
            <wp:effectExtent l="19050" t="0" r="0" b="0"/>
            <wp:docPr id="3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759450" cy="3006700"/>
                    </a:xfrm>
                    <a:prstGeom prst="rect">
                      <a:avLst/>
                    </a:prstGeom>
                    <a:noFill/>
                    <a:ln w="9525">
                      <a:noFill/>
                      <a:miter lim="800000"/>
                      <a:headEnd/>
                      <a:tailEnd/>
                    </a:ln>
                  </pic:spPr>
                </pic:pic>
              </a:graphicData>
            </a:graphic>
          </wp:inline>
        </w:drawing>
      </w:r>
    </w:p>
    <w:p w:rsidR="000131C9" w:rsidRDefault="000131C9" w:rsidP="00664C62">
      <w:pPr>
        <w:rPr>
          <w:b/>
          <w:sz w:val="36"/>
          <w:szCs w:val="36"/>
        </w:rPr>
      </w:pPr>
    </w:p>
    <w:p w:rsidR="000131C9" w:rsidRDefault="000131C9" w:rsidP="00664C62">
      <w:pPr>
        <w:rPr>
          <w:b/>
          <w:sz w:val="36"/>
          <w:szCs w:val="36"/>
        </w:rPr>
      </w:pPr>
    </w:p>
    <w:p w:rsidR="001449A3" w:rsidRDefault="008D27F6" w:rsidP="00664C62">
      <w:pPr>
        <w:rPr>
          <w:b/>
          <w:sz w:val="36"/>
          <w:szCs w:val="36"/>
        </w:rPr>
      </w:pPr>
      <w:r>
        <w:rPr>
          <w:b/>
          <w:sz w:val="36"/>
          <w:szCs w:val="36"/>
        </w:rPr>
        <w:t xml:space="preserve">3.4.1.1.2.5 </w:t>
      </w:r>
      <w:r w:rsidR="001449A3">
        <w:rPr>
          <w:b/>
          <w:sz w:val="36"/>
          <w:szCs w:val="36"/>
        </w:rPr>
        <w:t>STOCKS PRODUCTOS</w:t>
      </w:r>
    </w:p>
    <w:p w:rsidR="00844B09" w:rsidRPr="004550CA" w:rsidRDefault="00276665" w:rsidP="00664C62">
      <w:r>
        <w:t>Aquí, el usuario podrá seleccionar un producto y el sistema le mostrará todas aquellas máquinas que venden dicho producto</w:t>
      </w:r>
      <w:r w:rsidR="0072417D" w:rsidRPr="0072417D">
        <w:t xml:space="preserve">. </w:t>
      </w:r>
    </w:p>
    <w:p w:rsidR="00276665" w:rsidRDefault="0072417D" w:rsidP="00664C62">
      <w:r w:rsidRPr="0072417D">
        <w:t xml:space="preserve">Además mostrará el stock de estos productos en cada máquina </w:t>
      </w:r>
      <w:r w:rsidR="00276665">
        <w:t>pudiendo ser editada la cantidad de producto.</w:t>
      </w:r>
    </w:p>
    <w:p w:rsidR="00844B09" w:rsidRDefault="0072417D" w:rsidP="00664C62">
      <w:r w:rsidRPr="0072417D">
        <w:t xml:space="preserve">Esto es adecuado sobre todo para aquellas ocasiones en que la empresa obtenga de su proveedor una cantidad determinada de producto y </w:t>
      </w:r>
      <w:r w:rsidR="00276665">
        <w:t xml:space="preserve">pueda así decidir en qué máquina es </w:t>
      </w:r>
      <w:r w:rsidR="00276665">
        <w:lastRenderedPageBreak/>
        <w:t>necesario reponerlo y de qué manera es mejor repartirlos</w:t>
      </w:r>
      <w:r w:rsidRPr="0072417D">
        <w:t>. También es adecuado para saber qué momento es adecuado para solicitar nuevos suministros al proveedor.</w:t>
      </w:r>
    </w:p>
    <w:p w:rsidR="000131C9" w:rsidRDefault="000131C9" w:rsidP="00664C62"/>
    <w:p w:rsidR="000131C9" w:rsidRDefault="000131C9" w:rsidP="00664C62"/>
    <w:p w:rsidR="00556867" w:rsidRPr="004550CA" w:rsidRDefault="00556867" w:rsidP="00664C62">
      <w:r w:rsidRPr="00556867">
        <w:rPr>
          <w:noProof/>
          <w:lang w:val="es-ES" w:eastAsia="es-ES"/>
        </w:rPr>
        <w:drawing>
          <wp:inline distT="0" distB="0" distL="0" distR="0">
            <wp:extent cx="5759450" cy="2927230"/>
            <wp:effectExtent l="19050" t="0" r="0" b="0"/>
            <wp:docPr id="33"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759450" cy="2927230"/>
                    </a:xfrm>
                    <a:prstGeom prst="rect">
                      <a:avLst/>
                    </a:prstGeom>
                    <a:noFill/>
                    <a:ln w="9525">
                      <a:noFill/>
                      <a:miter lim="800000"/>
                      <a:headEnd/>
                      <a:tailEnd/>
                    </a:ln>
                  </pic:spPr>
                </pic:pic>
              </a:graphicData>
            </a:graphic>
          </wp:inline>
        </w:drawing>
      </w:r>
    </w:p>
    <w:p w:rsidR="000131C9" w:rsidRDefault="000131C9" w:rsidP="00664C62">
      <w:pPr>
        <w:rPr>
          <w:b/>
          <w:sz w:val="36"/>
          <w:szCs w:val="36"/>
        </w:rPr>
      </w:pPr>
    </w:p>
    <w:p w:rsidR="000131C9" w:rsidRDefault="000131C9" w:rsidP="00664C62">
      <w:pPr>
        <w:rPr>
          <w:b/>
          <w:sz w:val="36"/>
          <w:szCs w:val="36"/>
        </w:rPr>
      </w:pPr>
    </w:p>
    <w:p w:rsidR="000131C9" w:rsidRDefault="000131C9" w:rsidP="00664C62">
      <w:pPr>
        <w:rPr>
          <w:b/>
          <w:sz w:val="36"/>
          <w:szCs w:val="36"/>
        </w:rPr>
      </w:pPr>
    </w:p>
    <w:p w:rsidR="000131C9" w:rsidRDefault="000131C9" w:rsidP="00664C62">
      <w:pPr>
        <w:rPr>
          <w:b/>
          <w:sz w:val="36"/>
          <w:szCs w:val="36"/>
        </w:rPr>
      </w:pPr>
    </w:p>
    <w:p w:rsidR="000131C9" w:rsidRDefault="000131C9" w:rsidP="00664C62">
      <w:pPr>
        <w:rPr>
          <w:b/>
          <w:sz w:val="36"/>
          <w:szCs w:val="36"/>
        </w:rPr>
      </w:pPr>
    </w:p>
    <w:p w:rsidR="001449A3" w:rsidRDefault="008D27F6" w:rsidP="00664C62">
      <w:pPr>
        <w:rPr>
          <w:b/>
          <w:sz w:val="36"/>
          <w:szCs w:val="36"/>
        </w:rPr>
      </w:pPr>
      <w:r>
        <w:rPr>
          <w:b/>
          <w:sz w:val="36"/>
          <w:szCs w:val="36"/>
        </w:rPr>
        <w:t xml:space="preserve">3.4.1.1.2.6 </w:t>
      </w:r>
      <w:r w:rsidR="001449A3">
        <w:rPr>
          <w:b/>
          <w:sz w:val="36"/>
          <w:szCs w:val="36"/>
        </w:rPr>
        <w:t>EDICIÓN PRODUCTOS</w:t>
      </w:r>
    </w:p>
    <w:p w:rsidR="00844B09" w:rsidRPr="004550CA" w:rsidRDefault="0072417D" w:rsidP="00664C62">
      <w:r w:rsidRPr="0072417D">
        <w:t>Debido a que cada día salen nuevos a la venta nuevos productos y que el mercado cambia de manera constante, se hace necesario añadir, editar  o eliminar los productos que tiene la plataforma registrada.</w:t>
      </w:r>
    </w:p>
    <w:p w:rsidR="007500A7" w:rsidRDefault="0072417D" w:rsidP="00664C62">
      <w:r w:rsidRPr="0072417D">
        <w:t>Por ello, este apartado de la aplicación contiene todo aquello necesario para la gestión de los productos.</w:t>
      </w:r>
    </w:p>
    <w:p w:rsidR="008E2B05" w:rsidRDefault="008E2B05" w:rsidP="00664C62"/>
    <w:p w:rsidR="008E2B05" w:rsidRPr="004550CA" w:rsidRDefault="008E2B05" w:rsidP="00664C62"/>
    <w:p w:rsidR="007500A7" w:rsidRPr="007500A7" w:rsidRDefault="00556867" w:rsidP="00664C62">
      <w:pPr>
        <w:rPr>
          <w:b/>
        </w:rPr>
      </w:pPr>
      <w:r w:rsidRPr="00556867">
        <w:rPr>
          <w:b/>
          <w:noProof/>
          <w:lang w:val="es-ES" w:eastAsia="es-ES"/>
        </w:rPr>
        <w:drawing>
          <wp:inline distT="0" distB="0" distL="0" distR="0">
            <wp:extent cx="5759450" cy="2960844"/>
            <wp:effectExtent l="19050" t="0" r="0" b="0"/>
            <wp:docPr id="3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759450" cy="2960844"/>
                    </a:xfrm>
                    <a:prstGeom prst="rect">
                      <a:avLst/>
                    </a:prstGeom>
                    <a:noFill/>
                    <a:ln w="9525">
                      <a:noFill/>
                      <a:miter lim="800000"/>
                      <a:headEnd/>
                      <a:tailEnd/>
                    </a:ln>
                  </pic:spPr>
                </pic:pic>
              </a:graphicData>
            </a:graphic>
          </wp:inline>
        </w:drawing>
      </w:r>
    </w:p>
    <w:p w:rsidR="000131C9" w:rsidRDefault="000131C9" w:rsidP="00664C62">
      <w:pPr>
        <w:rPr>
          <w:b/>
          <w:sz w:val="36"/>
          <w:szCs w:val="36"/>
        </w:rPr>
      </w:pPr>
    </w:p>
    <w:p w:rsidR="000131C9" w:rsidRDefault="000131C9" w:rsidP="00664C62">
      <w:pPr>
        <w:rPr>
          <w:b/>
          <w:sz w:val="36"/>
          <w:szCs w:val="36"/>
        </w:rPr>
      </w:pPr>
    </w:p>
    <w:p w:rsidR="000131C9" w:rsidRDefault="000131C9" w:rsidP="00664C62">
      <w:pPr>
        <w:rPr>
          <w:b/>
          <w:sz w:val="36"/>
          <w:szCs w:val="36"/>
        </w:rPr>
      </w:pPr>
    </w:p>
    <w:p w:rsidR="000131C9" w:rsidRDefault="000131C9" w:rsidP="00664C62">
      <w:pPr>
        <w:rPr>
          <w:b/>
          <w:sz w:val="36"/>
          <w:szCs w:val="36"/>
        </w:rPr>
      </w:pPr>
    </w:p>
    <w:p w:rsidR="000131C9" w:rsidRDefault="000131C9" w:rsidP="00664C62">
      <w:pPr>
        <w:rPr>
          <w:b/>
          <w:sz w:val="36"/>
          <w:szCs w:val="36"/>
        </w:rPr>
      </w:pPr>
    </w:p>
    <w:p w:rsidR="001449A3" w:rsidRDefault="008D27F6" w:rsidP="00664C62">
      <w:pPr>
        <w:rPr>
          <w:b/>
          <w:sz w:val="36"/>
          <w:szCs w:val="36"/>
        </w:rPr>
      </w:pPr>
      <w:r>
        <w:rPr>
          <w:b/>
          <w:sz w:val="36"/>
          <w:szCs w:val="36"/>
        </w:rPr>
        <w:t xml:space="preserve">3.4.1.1.2.7 </w:t>
      </w:r>
      <w:r w:rsidR="001449A3">
        <w:rPr>
          <w:b/>
          <w:sz w:val="36"/>
          <w:szCs w:val="36"/>
        </w:rPr>
        <w:t>ECONOMÍA</w:t>
      </w:r>
    </w:p>
    <w:p w:rsidR="007500A7" w:rsidRPr="004550CA" w:rsidRDefault="007317DB" w:rsidP="00664C62">
      <w:r>
        <w:t>Otro factor importante</w:t>
      </w:r>
      <w:r w:rsidR="0072417D" w:rsidRPr="0072417D">
        <w:t xml:space="preserve"> de las máquinas es el tema de las monedas de las que dispone para ofrecer el cambio, ya que un </w:t>
      </w:r>
      <w:r>
        <w:t>cliente</w:t>
      </w:r>
      <w:r w:rsidR="0072417D" w:rsidRPr="0072417D">
        <w:t xml:space="preserve"> podrá optar por no realizar una compra si la máquina no dispone de cambio.</w:t>
      </w:r>
    </w:p>
    <w:p w:rsidR="007317DB" w:rsidRDefault="0072417D" w:rsidP="00664C62">
      <w:r w:rsidRPr="0072417D">
        <w:t>Este apartado el usuario podrá consultar la cantidad de monedas de cada tipo</w:t>
      </w:r>
      <w:r w:rsidR="007317DB">
        <w:t xml:space="preserve"> </w:t>
      </w:r>
      <w:r w:rsidRPr="0072417D">
        <w:t xml:space="preserve">de la que dispone cada máquina. </w:t>
      </w:r>
    </w:p>
    <w:p w:rsidR="007317DB" w:rsidRDefault="007317DB" w:rsidP="00664C62">
      <w:r>
        <w:lastRenderedPageBreak/>
        <w:t>Al igual que los demás apartados, el usuario podrá realizar estas actualizaciones in situ o a distancia según le convenga.</w:t>
      </w:r>
    </w:p>
    <w:p w:rsidR="008E2B05" w:rsidRDefault="008E2B05" w:rsidP="00664C62"/>
    <w:p w:rsidR="00556867" w:rsidRPr="004550CA" w:rsidRDefault="00556867" w:rsidP="00664C62">
      <w:r w:rsidRPr="00556867">
        <w:rPr>
          <w:noProof/>
          <w:lang w:val="es-ES" w:eastAsia="es-ES"/>
        </w:rPr>
        <w:drawing>
          <wp:inline distT="0" distB="0" distL="0" distR="0">
            <wp:extent cx="5759450" cy="2881984"/>
            <wp:effectExtent l="19050" t="0" r="0" b="0"/>
            <wp:docPr id="3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srcRect/>
                    <a:stretch>
                      <a:fillRect/>
                    </a:stretch>
                  </pic:blipFill>
                  <pic:spPr bwMode="auto">
                    <a:xfrm>
                      <a:off x="0" y="0"/>
                      <a:ext cx="5759450" cy="2881984"/>
                    </a:xfrm>
                    <a:prstGeom prst="rect">
                      <a:avLst/>
                    </a:prstGeom>
                    <a:noFill/>
                    <a:ln w="9525">
                      <a:noFill/>
                      <a:miter lim="800000"/>
                      <a:headEnd/>
                      <a:tailEnd/>
                    </a:ln>
                  </pic:spPr>
                </pic:pic>
              </a:graphicData>
            </a:graphic>
          </wp:inline>
        </w:drawing>
      </w:r>
    </w:p>
    <w:p w:rsidR="007500A7" w:rsidRDefault="007500A7" w:rsidP="00664C62">
      <w:pPr>
        <w:rPr>
          <w:b/>
        </w:rPr>
      </w:pPr>
    </w:p>
    <w:p w:rsidR="000131C9" w:rsidRDefault="000131C9" w:rsidP="00664C62">
      <w:pPr>
        <w:rPr>
          <w:b/>
        </w:rPr>
      </w:pPr>
    </w:p>
    <w:p w:rsidR="000131C9" w:rsidRDefault="000131C9" w:rsidP="00664C62">
      <w:pPr>
        <w:rPr>
          <w:b/>
        </w:rPr>
      </w:pPr>
    </w:p>
    <w:p w:rsidR="000131C9" w:rsidRDefault="000131C9" w:rsidP="00664C62">
      <w:pPr>
        <w:rPr>
          <w:b/>
        </w:rPr>
      </w:pPr>
    </w:p>
    <w:p w:rsidR="000131C9" w:rsidRDefault="000131C9" w:rsidP="00664C62">
      <w:pPr>
        <w:rPr>
          <w:b/>
        </w:rPr>
      </w:pPr>
    </w:p>
    <w:p w:rsidR="000131C9" w:rsidRDefault="000131C9" w:rsidP="00664C62">
      <w:pPr>
        <w:rPr>
          <w:b/>
        </w:rPr>
      </w:pPr>
    </w:p>
    <w:p w:rsidR="000131C9" w:rsidRDefault="000131C9" w:rsidP="00664C62">
      <w:pPr>
        <w:rPr>
          <w:b/>
        </w:rPr>
      </w:pPr>
    </w:p>
    <w:p w:rsidR="007317DB" w:rsidRPr="007500A7" w:rsidRDefault="007317DB" w:rsidP="00664C62">
      <w:pPr>
        <w:rPr>
          <w:b/>
        </w:rPr>
      </w:pPr>
    </w:p>
    <w:p w:rsidR="001449A3" w:rsidRDefault="008D27F6" w:rsidP="00664C62">
      <w:pPr>
        <w:rPr>
          <w:b/>
          <w:sz w:val="36"/>
          <w:szCs w:val="36"/>
        </w:rPr>
      </w:pPr>
      <w:r>
        <w:rPr>
          <w:b/>
          <w:sz w:val="36"/>
          <w:szCs w:val="36"/>
        </w:rPr>
        <w:t xml:space="preserve">3.4.1.1.3 </w:t>
      </w:r>
      <w:r w:rsidR="001449A3">
        <w:rPr>
          <w:b/>
          <w:sz w:val="36"/>
          <w:szCs w:val="36"/>
        </w:rPr>
        <w:t xml:space="preserve"> GESTIÓN DE USUARIOS</w:t>
      </w:r>
    </w:p>
    <w:p w:rsidR="00CE7E72" w:rsidRDefault="0072417D" w:rsidP="00664C62">
      <w:r w:rsidRPr="0072417D">
        <w:t xml:space="preserve">En este apartado, se gestionará todo aquello necesario para el control del personal que gestionan las máquinas de la empresa. </w:t>
      </w:r>
      <w:r w:rsidR="00B95C3C">
        <w:t>Se</w:t>
      </w:r>
      <w:r w:rsidRPr="0072417D">
        <w:t xml:space="preserve"> permitirá asociar a cada usuario una</w:t>
      </w:r>
      <w:r w:rsidR="00B95C3C">
        <w:t xml:space="preserve"> o más </w:t>
      </w:r>
      <w:r w:rsidRPr="0072417D">
        <w:t xml:space="preserve"> máquina</w:t>
      </w:r>
      <w:r w:rsidR="00B95C3C">
        <w:t>s</w:t>
      </w:r>
      <w:r w:rsidRPr="0072417D">
        <w:t xml:space="preserve"> y se registrará su acceso a la plataforma.</w:t>
      </w:r>
    </w:p>
    <w:p w:rsidR="008E2B05" w:rsidRPr="004550CA" w:rsidRDefault="008E2B05" w:rsidP="00664C62"/>
    <w:p w:rsidR="001449A3" w:rsidRDefault="008D27F6" w:rsidP="00664C62">
      <w:pPr>
        <w:rPr>
          <w:b/>
          <w:sz w:val="36"/>
          <w:szCs w:val="36"/>
        </w:rPr>
      </w:pPr>
      <w:r>
        <w:rPr>
          <w:b/>
          <w:sz w:val="36"/>
          <w:szCs w:val="36"/>
        </w:rPr>
        <w:lastRenderedPageBreak/>
        <w:t xml:space="preserve">3.4.1.1.3.1 </w:t>
      </w:r>
      <w:r w:rsidR="001449A3">
        <w:rPr>
          <w:b/>
          <w:sz w:val="36"/>
          <w:szCs w:val="36"/>
        </w:rPr>
        <w:t>ALTA DE USUARIO</w:t>
      </w:r>
    </w:p>
    <w:p w:rsidR="00CE7E72" w:rsidRDefault="00B95C3C" w:rsidP="00664C62">
      <w:r>
        <w:t>Aquí el usuario</w:t>
      </w:r>
      <w:r w:rsidR="0072417D" w:rsidRPr="0072417D">
        <w:t xml:space="preserve"> podrá dar de alta a un nuevo usuario de la plataforma. Justo en el momento del registro del nuevo usuario se le asignará un rol de acceso que no se podrá cambiar en ningún momento, por lo que si se cometiera un error o en algún momento posterior se deseara cambiar de rol, será necesario eliminar y volver a</w:t>
      </w:r>
      <w:r>
        <w:t xml:space="preserve"> darle de alta en la plataforma por temas de seguridad.</w:t>
      </w:r>
    </w:p>
    <w:p w:rsidR="008E2B05" w:rsidRDefault="008E2B05" w:rsidP="00664C62"/>
    <w:p w:rsidR="000131C9" w:rsidRDefault="00216AD5" w:rsidP="00664C62">
      <w:r>
        <w:rPr>
          <w:noProof/>
          <w:lang w:val="es-ES" w:eastAsia="es-ES"/>
        </w:rPr>
        <w:drawing>
          <wp:inline distT="0" distB="0" distL="0" distR="0">
            <wp:extent cx="5759450" cy="2908264"/>
            <wp:effectExtent l="1905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srcRect/>
                    <a:stretch>
                      <a:fillRect/>
                    </a:stretch>
                  </pic:blipFill>
                  <pic:spPr bwMode="auto">
                    <a:xfrm>
                      <a:off x="0" y="0"/>
                      <a:ext cx="5759450" cy="2908264"/>
                    </a:xfrm>
                    <a:prstGeom prst="rect">
                      <a:avLst/>
                    </a:prstGeom>
                    <a:noFill/>
                    <a:ln w="9525">
                      <a:noFill/>
                      <a:miter lim="800000"/>
                      <a:headEnd/>
                      <a:tailEnd/>
                    </a:ln>
                  </pic:spPr>
                </pic:pic>
              </a:graphicData>
            </a:graphic>
          </wp:inline>
        </w:drawing>
      </w:r>
    </w:p>
    <w:p w:rsidR="00216AD5" w:rsidRDefault="00216AD5" w:rsidP="00664C62"/>
    <w:p w:rsidR="00216AD5" w:rsidRDefault="00216AD5" w:rsidP="00664C62"/>
    <w:p w:rsidR="00216AD5" w:rsidRDefault="00216AD5" w:rsidP="00664C62"/>
    <w:p w:rsidR="00216AD5" w:rsidRDefault="00216AD5" w:rsidP="00664C62"/>
    <w:p w:rsidR="00216AD5" w:rsidRPr="004550CA" w:rsidRDefault="00216AD5" w:rsidP="00664C62"/>
    <w:p w:rsidR="001449A3" w:rsidRDefault="008D27F6" w:rsidP="00664C62">
      <w:pPr>
        <w:rPr>
          <w:b/>
          <w:sz w:val="36"/>
          <w:szCs w:val="36"/>
        </w:rPr>
      </w:pPr>
      <w:r>
        <w:rPr>
          <w:b/>
          <w:sz w:val="36"/>
          <w:szCs w:val="36"/>
        </w:rPr>
        <w:t xml:space="preserve">3.4.1.1.3.2 </w:t>
      </w:r>
      <w:r w:rsidR="001449A3">
        <w:rPr>
          <w:b/>
          <w:sz w:val="36"/>
          <w:szCs w:val="36"/>
        </w:rPr>
        <w:t>BAJA DE USUARIO</w:t>
      </w:r>
    </w:p>
    <w:p w:rsidR="00C9555A" w:rsidRDefault="0072417D" w:rsidP="00664C62">
      <w:r w:rsidRPr="0072417D">
        <w:t xml:space="preserve">Aquí podrá el usuario autorizado a eliminar a otro usuario que estén registrado. </w:t>
      </w:r>
      <w:r w:rsidR="00B95C3C">
        <w:t xml:space="preserve"> Dado que es un apartado de vital importancia, este estará restringido a aquellos usuarios con más privilegios.</w:t>
      </w:r>
    </w:p>
    <w:p w:rsidR="008E2B05" w:rsidRDefault="008E2B05" w:rsidP="00664C62"/>
    <w:p w:rsidR="00216AD5" w:rsidRPr="004550CA" w:rsidRDefault="00216AD5" w:rsidP="00664C62">
      <w:r>
        <w:rPr>
          <w:noProof/>
          <w:lang w:val="es-ES" w:eastAsia="es-ES"/>
        </w:rPr>
        <w:lastRenderedPageBreak/>
        <w:drawing>
          <wp:inline distT="0" distB="0" distL="0" distR="0">
            <wp:extent cx="5759450" cy="2952933"/>
            <wp:effectExtent l="1905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srcRect/>
                    <a:stretch>
                      <a:fillRect/>
                    </a:stretch>
                  </pic:blipFill>
                  <pic:spPr bwMode="auto">
                    <a:xfrm>
                      <a:off x="0" y="0"/>
                      <a:ext cx="5759450" cy="2952933"/>
                    </a:xfrm>
                    <a:prstGeom prst="rect">
                      <a:avLst/>
                    </a:prstGeom>
                    <a:noFill/>
                    <a:ln w="9525">
                      <a:noFill/>
                      <a:miter lim="800000"/>
                      <a:headEnd/>
                      <a:tailEnd/>
                    </a:ln>
                  </pic:spPr>
                </pic:pic>
              </a:graphicData>
            </a:graphic>
          </wp:inline>
        </w:drawing>
      </w: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1449A3" w:rsidRDefault="008D27F6" w:rsidP="00664C62">
      <w:pPr>
        <w:rPr>
          <w:b/>
          <w:sz w:val="36"/>
          <w:szCs w:val="36"/>
        </w:rPr>
      </w:pPr>
      <w:r>
        <w:rPr>
          <w:b/>
          <w:sz w:val="36"/>
          <w:szCs w:val="36"/>
        </w:rPr>
        <w:t xml:space="preserve">3.4.1.1.3.3 </w:t>
      </w:r>
      <w:r w:rsidR="001449A3">
        <w:rPr>
          <w:b/>
          <w:sz w:val="36"/>
          <w:szCs w:val="36"/>
        </w:rPr>
        <w:t>CAMBIAR CONTRASEÑA</w:t>
      </w:r>
    </w:p>
    <w:p w:rsidR="00C9555A" w:rsidRDefault="0072417D" w:rsidP="00664C62">
      <w:r w:rsidRPr="0072417D">
        <w:t xml:space="preserve">El administrador será el que tenga la potestad de dar  el alta a un nuevo usuario generando una contraseña a voluntad. </w:t>
      </w:r>
    </w:p>
    <w:p w:rsidR="00B95C3C" w:rsidRPr="004550CA" w:rsidRDefault="00B95C3C" w:rsidP="00664C62">
      <w:r>
        <w:lastRenderedPageBreak/>
        <w:t>Cuando el usuario no recuerde su contraseña, se le generará otra nueva de manera aleatoria y automática.</w:t>
      </w:r>
    </w:p>
    <w:p w:rsidR="004550CA" w:rsidRPr="004550CA" w:rsidRDefault="00B95C3C" w:rsidP="00664C62">
      <w:r>
        <w:t>Por todo esto, es necesario que el sistema permita modificar las contraseñas</w:t>
      </w:r>
      <w:r w:rsidR="0072417D" w:rsidRPr="0072417D">
        <w:t xml:space="preserve"> </w:t>
      </w:r>
      <w:r>
        <w:t xml:space="preserve">, por lo que </w:t>
      </w:r>
      <w:r w:rsidR="0072417D" w:rsidRPr="0072417D">
        <w:t>el sistema generará una nueva de manera automática y aleatoria.</w:t>
      </w:r>
    </w:p>
    <w:p w:rsidR="008E2B05" w:rsidRDefault="008E2B05" w:rsidP="00664C62"/>
    <w:p w:rsidR="008E2B05" w:rsidRDefault="008E2B05" w:rsidP="00664C62">
      <w:r>
        <w:rPr>
          <w:noProof/>
          <w:lang w:val="es-ES" w:eastAsia="es-ES"/>
        </w:rPr>
        <w:drawing>
          <wp:inline distT="0" distB="0" distL="0" distR="0">
            <wp:extent cx="5759450" cy="2920540"/>
            <wp:effectExtent l="1905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8"/>
                    <a:srcRect/>
                    <a:stretch>
                      <a:fillRect/>
                    </a:stretch>
                  </pic:blipFill>
                  <pic:spPr bwMode="auto">
                    <a:xfrm>
                      <a:off x="0" y="0"/>
                      <a:ext cx="5759450" cy="2920540"/>
                    </a:xfrm>
                    <a:prstGeom prst="rect">
                      <a:avLst/>
                    </a:prstGeom>
                    <a:noFill/>
                    <a:ln w="9525">
                      <a:noFill/>
                      <a:miter lim="800000"/>
                      <a:headEnd/>
                      <a:tailEnd/>
                    </a:ln>
                  </pic:spPr>
                </pic:pic>
              </a:graphicData>
            </a:graphic>
          </wp:inline>
        </w:drawing>
      </w:r>
    </w:p>
    <w:p w:rsidR="00216AD5" w:rsidRDefault="00216AD5" w:rsidP="00664C62"/>
    <w:p w:rsidR="008E2B05" w:rsidRDefault="008E2B05" w:rsidP="00664C62"/>
    <w:p w:rsidR="008E2B05" w:rsidRDefault="008E2B05" w:rsidP="00664C62"/>
    <w:p w:rsidR="008E2B05" w:rsidRDefault="008E2B05" w:rsidP="00664C62"/>
    <w:p w:rsidR="008E2B05" w:rsidRDefault="008E2B05" w:rsidP="00664C62"/>
    <w:p w:rsidR="008E2B05" w:rsidRDefault="008E2B05" w:rsidP="00664C62"/>
    <w:p w:rsidR="008E2B05" w:rsidRPr="004550CA" w:rsidRDefault="008E2B05" w:rsidP="00664C62"/>
    <w:p w:rsidR="001449A3" w:rsidRDefault="008D27F6" w:rsidP="00664C62">
      <w:pPr>
        <w:rPr>
          <w:b/>
          <w:sz w:val="36"/>
          <w:szCs w:val="36"/>
        </w:rPr>
      </w:pPr>
      <w:r>
        <w:rPr>
          <w:b/>
          <w:sz w:val="36"/>
          <w:szCs w:val="36"/>
        </w:rPr>
        <w:t xml:space="preserve">3.4.1.1.3.4 </w:t>
      </w:r>
      <w:r w:rsidR="001449A3">
        <w:rPr>
          <w:b/>
          <w:sz w:val="36"/>
          <w:szCs w:val="36"/>
        </w:rPr>
        <w:t>USUARIOS EN ALTA</w:t>
      </w:r>
    </w:p>
    <w:p w:rsidR="00F50706" w:rsidRDefault="0072417D" w:rsidP="00664C62">
      <w:r w:rsidRPr="0072417D">
        <w:t xml:space="preserve">En este apartado el usuario habilitado podrá consultar todos los usuarios que estén </w:t>
      </w:r>
      <w:r w:rsidR="00997368" w:rsidRPr="0072417D">
        <w:t>registrados</w:t>
      </w:r>
      <w:r w:rsidRPr="0072417D">
        <w:t xml:space="preserve"> en la plataforma.</w:t>
      </w:r>
    </w:p>
    <w:p w:rsidR="00F50706" w:rsidRPr="00F50706" w:rsidRDefault="00216AD5" w:rsidP="00664C62">
      <w:r>
        <w:rPr>
          <w:noProof/>
          <w:lang w:val="es-ES" w:eastAsia="es-ES"/>
        </w:rPr>
        <w:lastRenderedPageBreak/>
        <w:drawing>
          <wp:inline distT="0" distB="0" distL="0" distR="0">
            <wp:extent cx="5759450" cy="3001839"/>
            <wp:effectExtent l="1905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9"/>
                    <a:srcRect/>
                    <a:stretch>
                      <a:fillRect/>
                    </a:stretch>
                  </pic:blipFill>
                  <pic:spPr bwMode="auto">
                    <a:xfrm>
                      <a:off x="0" y="0"/>
                      <a:ext cx="5759450" cy="3001839"/>
                    </a:xfrm>
                    <a:prstGeom prst="rect">
                      <a:avLst/>
                    </a:prstGeom>
                    <a:noFill/>
                    <a:ln w="9525">
                      <a:noFill/>
                      <a:miter lim="800000"/>
                      <a:headEnd/>
                      <a:tailEnd/>
                    </a:ln>
                  </pic:spPr>
                </pic:pic>
              </a:graphicData>
            </a:graphic>
          </wp:inline>
        </w:drawing>
      </w:r>
    </w:p>
    <w:p w:rsidR="008E2B05" w:rsidRDefault="008E2B05" w:rsidP="00664C62">
      <w:pPr>
        <w:rPr>
          <w:b/>
          <w:sz w:val="36"/>
          <w:szCs w:val="36"/>
        </w:rPr>
      </w:pPr>
    </w:p>
    <w:p w:rsidR="008E2B05" w:rsidRDefault="008D27F6" w:rsidP="00664C62">
      <w:pPr>
        <w:rPr>
          <w:b/>
          <w:sz w:val="36"/>
          <w:szCs w:val="36"/>
        </w:rPr>
      </w:pPr>
      <w:r>
        <w:rPr>
          <w:b/>
          <w:sz w:val="36"/>
          <w:szCs w:val="36"/>
        </w:rPr>
        <w:t xml:space="preserve">3.4.1.1.3.5 </w:t>
      </w:r>
      <w:r w:rsidR="001449A3">
        <w:rPr>
          <w:b/>
          <w:sz w:val="36"/>
          <w:szCs w:val="36"/>
        </w:rPr>
        <w:t>ASIGNACIÓN DE MÁQUINAS</w:t>
      </w:r>
    </w:p>
    <w:p w:rsidR="00F50706" w:rsidRDefault="0072417D" w:rsidP="00664C62">
      <w:r w:rsidRPr="0072417D">
        <w:t xml:space="preserve">Aquí el </w:t>
      </w:r>
      <w:r w:rsidR="00971F98">
        <w:t xml:space="preserve">administrador y/o autorizado, </w:t>
      </w:r>
      <w:r w:rsidRPr="0072417D">
        <w:t xml:space="preserve"> podrá asignar a cada una de las máquinas un usuario, de esta manera será </w:t>
      </w:r>
      <w:r w:rsidR="00971F98">
        <w:t xml:space="preserve">este </w:t>
      </w:r>
      <w:r w:rsidRPr="0072417D">
        <w:t>el encargado de gestionar la nueva máquina.</w:t>
      </w:r>
    </w:p>
    <w:p w:rsidR="00216AD5" w:rsidRPr="00F50706" w:rsidRDefault="00216AD5" w:rsidP="00664C62">
      <w:r>
        <w:rPr>
          <w:noProof/>
          <w:lang w:val="es-ES" w:eastAsia="es-ES"/>
        </w:rPr>
        <w:drawing>
          <wp:inline distT="0" distB="0" distL="0" distR="0">
            <wp:extent cx="5759450" cy="2866535"/>
            <wp:effectExtent l="1905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srcRect/>
                    <a:stretch>
                      <a:fillRect/>
                    </a:stretch>
                  </pic:blipFill>
                  <pic:spPr bwMode="auto">
                    <a:xfrm>
                      <a:off x="0" y="0"/>
                      <a:ext cx="5759450" cy="2866535"/>
                    </a:xfrm>
                    <a:prstGeom prst="rect">
                      <a:avLst/>
                    </a:prstGeom>
                    <a:noFill/>
                    <a:ln w="9525">
                      <a:noFill/>
                      <a:miter lim="800000"/>
                      <a:headEnd/>
                      <a:tailEnd/>
                    </a:ln>
                  </pic:spPr>
                </pic:pic>
              </a:graphicData>
            </a:graphic>
          </wp:inline>
        </w:drawing>
      </w:r>
    </w:p>
    <w:p w:rsidR="001449A3" w:rsidRDefault="008D27F6" w:rsidP="00664C62">
      <w:pPr>
        <w:rPr>
          <w:b/>
          <w:sz w:val="36"/>
          <w:szCs w:val="36"/>
        </w:rPr>
      </w:pPr>
      <w:r>
        <w:rPr>
          <w:b/>
          <w:sz w:val="36"/>
          <w:szCs w:val="36"/>
        </w:rPr>
        <w:t xml:space="preserve">3.4.1.1.3.6 </w:t>
      </w:r>
      <w:r w:rsidR="001449A3">
        <w:rPr>
          <w:b/>
          <w:sz w:val="36"/>
          <w:szCs w:val="36"/>
        </w:rPr>
        <w:t>REGISTRO CONEXIÓN</w:t>
      </w:r>
    </w:p>
    <w:p w:rsidR="00F50706" w:rsidRDefault="0072417D" w:rsidP="00664C62">
      <w:r w:rsidRPr="0072417D">
        <w:t>En este apartado  se podrá consultar todo el registro de los usuarios que han accedido a la plataforma, conociendo el día y la hora a la que han accedido.</w:t>
      </w:r>
    </w:p>
    <w:p w:rsidR="00216AD5" w:rsidRPr="00F50706" w:rsidRDefault="00216AD5" w:rsidP="00664C62">
      <w:r>
        <w:rPr>
          <w:noProof/>
          <w:lang w:val="es-ES" w:eastAsia="es-ES"/>
        </w:rPr>
        <w:lastRenderedPageBreak/>
        <w:drawing>
          <wp:inline distT="0" distB="0" distL="0" distR="0">
            <wp:extent cx="5759450" cy="2821366"/>
            <wp:effectExtent l="1905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a:srcRect/>
                    <a:stretch>
                      <a:fillRect/>
                    </a:stretch>
                  </pic:blipFill>
                  <pic:spPr bwMode="auto">
                    <a:xfrm>
                      <a:off x="0" y="0"/>
                      <a:ext cx="5759450" cy="2821366"/>
                    </a:xfrm>
                    <a:prstGeom prst="rect">
                      <a:avLst/>
                    </a:prstGeom>
                    <a:noFill/>
                    <a:ln w="9525">
                      <a:noFill/>
                      <a:miter lim="800000"/>
                      <a:headEnd/>
                      <a:tailEnd/>
                    </a:ln>
                  </pic:spPr>
                </pic:pic>
              </a:graphicData>
            </a:graphic>
          </wp:inline>
        </w:drawing>
      </w:r>
    </w:p>
    <w:p w:rsidR="001449A3" w:rsidRDefault="008D27F6" w:rsidP="00664C62">
      <w:pPr>
        <w:rPr>
          <w:b/>
          <w:sz w:val="36"/>
          <w:szCs w:val="36"/>
        </w:rPr>
      </w:pPr>
      <w:r>
        <w:rPr>
          <w:b/>
          <w:sz w:val="36"/>
          <w:szCs w:val="36"/>
        </w:rPr>
        <w:t xml:space="preserve">3.4.1.1.4 </w:t>
      </w:r>
      <w:r w:rsidR="001449A3">
        <w:rPr>
          <w:b/>
          <w:sz w:val="36"/>
          <w:szCs w:val="36"/>
        </w:rPr>
        <w:t>MENSAJERÍA</w:t>
      </w:r>
    </w:p>
    <w:p w:rsidR="00F50706" w:rsidRDefault="0072417D" w:rsidP="00664C62">
      <w:r w:rsidRPr="0072417D">
        <w:t xml:space="preserve">Dado que a veces es necesaria la </w:t>
      </w:r>
      <w:r w:rsidR="00F50706" w:rsidRPr="00F50706">
        <w:t>sincronización</w:t>
      </w:r>
      <w:r w:rsidRPr="0072417D">
        <w:t xml:space="preserve"> entre </w:t>
      </w:r>
      <w:r w:rsidR="00755B24">
        <w:t>los empleados de una misma empresa</w:t>
      </w:r>
      <w:r w:rsidRPr="0072417D">
        <w:t>, se ha habilitado un apartado de mensajería interna entre todos los usuarios. Por ello, aquí un usuario podrá contactar con otro y quedará registrada toda la conversación</w:t>
      </w:r>
      <w:r w:rsidR="00755B24">
        <w:t>.</w:t>
      </w:r>
    </w:p>
    <w:p w:rsidR="00216AD5" w:rsidRPr="00F50706" w:rsidRDefault="00216AD5" w:rsidP="00664C62">
      <w:r>
        <w:rPr>
          <w:noProof/>
          <w:lang w:val="es-ES" w:eastAsia="es-ES"/>
        </w:rPr>
        <w:drawing>
          <wp:inline distT="0" distB="0" distL="0" distR="0">
            <wp:extent cx="5759450" cy="2990727"/>
            <wp:effectExtent l="1905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2"/>
                    <a:srcRect/>
                    <a:stretch>
                      <a:fillRect/>
                    </a:stretch>
                  </pic:blipFill>
                  <pic:spPr bwMode="auto">
                    <a:xfrm>
                      <a:off x="0" y="0"/>
                      <a:ext cx="5759450" cy="2990727"/>
                    </a:xfrm>
                    <a:prstGeom prst="rect">
                      <a:avLst/>
                    </a:prstGeom>
                    <a:noFill/>
                    <a:ln w="9525">
                      <a:noFill/>
                      <a:miter lim="800000"/>
                      <a:headEnd/>
                      <a:tailEnd/>
                    </a:ln>
                  </pic:spPr>
                </pic:pic>
              </a:graphicData>
            </a:graphic>
          </wp:inline>
        </w:drawing>
      </w:r>
    </w:p>
    <w:p w:rsidR="001449A3" w:rsidRDefault="008D27F6" w:rsidP="00664C62">
      <w:pPr>
        <w:rPr>
          <w:b/>
          <w:sz w:val="36"/>
          <w:szCs w:val="36"/>
        </w:rPr>
      </w:pPr>
      <w:r>
        <w:rPr>
          <w:b/>
          <w:sz w:val="36"/>
          <w:szCs w:val="36"/>
        </w:rPr>
        <w:t xml:space="preserve">3.4.1.1.5 </w:t>
      </w:r>
      <w:r w:rsidR="001449A3">
        <w:rPr>
          <w:b/>
          <w:sz w:val="36"/>
          <w:szCs w:val="36"/>
        </w:rPr>
        <w:t>ESTADÍSTICAS</w:t>
      </w:r>
    </w:p>
    <w:p w:rsidR="00F50706" w:rsidRPr="00F50706" w:rsidRDefault="0072417D" w:rsidP="00664C62">
      <w:r w:rsidRPr="0072417D">
        <w:t xml:space="preserve">En </w:t>
      </w:r>
      <w:r w:rsidR="00997368" w:rsidRPr="0072417D">
        <w:t>este apartado</w:t>
      </w:r>
      <w:r w:rsidRPr="0072417D">
        <w:t xml:space="preserve"> se mostrará mediante gráficas la evolución de ventas de los productos y el </w:t>
      </w:r>
      <w:r w:rsidR="00D051E3">
        <w:t>las ventas totales</w:t>
      </w:r>
      <w:r w:rsidRPr="0072417D">
        <w:t xml:space="preserve"> de una </w:t>
      </w:r>
      <w:r w:rsidR="00D051E3">
        <w:t xml:space="preserve">determinada </w:t>
      </w:r>
      <w:r w:rsidRPr="0072417D">
        <w:t>máquina.</w:t>
      </w:r>
    </w:p>
    <w:p w:rsidR="001449A3" w:rsidRDefault="008D27F6" w:rsidP="00664C62">
      <w:pPr>
        <w:rPr>
          <w:b/>
          <w:sz w:val="36"/>
          <w:szCs w:val="36"/>
        </w:rPr>
      </w:pPr>
      <w:r>
        <w:rPr>
          <w:b/>
          <w:sz w:val="36"/>
          <w:szCs w:val="36"/>
        </w:rPr>
        <w:lastRenderedPageBreak/>
        <w:t xml:space="preserve">3.4.1.1.5.1 </w:t>
      </w:r>
      <w:r w:rsidR="001449A3">
        <w:rPr>
          <w:b/>
          <w:sz w:val="36"/>
          <w:szCs w:val="36"/>
        </w:rPr>
        <w:t xml:space="preserve"> ESTADÍSTICA PRODUCTOS</w:t>
      </w:r>
    </w:p>
    <w:p w:rsidR="00F50706" w:rsidRDefault="0072417D" w:rsidP="00664C62">
      <w:r w:rsidRPr="0072417D">
        <w:t xml:space="preserve">En este apartado el usuario podrá visualizar mediante la selección </w:t>
      </w:r>
      <w:r w:rsidR="00F50706">
        <w:t xml:space="preserve"> de un producto </w:t>
      </w:r>
      <w:r w:rsidRPr="0072417D">
        <w:t xml:space="preserve">la evolución de ventas de </w:t>
      </w:r>
      <w:r w:rsidR="000E7EC9">
        <w:t>dicho</w:t>
      </w:r>
      <w:r w:rsidRPr="0072417D">
        <w:t xml:space="preserve"> producto de manera que se podrá comprobar la acogida que tiene dicho producto en el mercado.</w:t>
      </w:r>
    </w:p>
    <w:p w:rsidR="008E2B05" w:rsidRDefault="008E2B05" w:rsidP="00664C62"/>
    <w:p w:rsidR="001830E0" w:rsidRPr="00F50706" w:rsidRDefault="00853694" w:rsidP="00664C62">
      <w:r>
        <w:rPr>
          <w:noProof/>
          <w:lang w:val="es-ES" w:eastAsia="es-ES"/>
        </w:rPr>
        <w:drawing>
          <wp:inline distT="0" distB="0" distL="0" distR="0">
            <wp:extent cx="5759450" cy="2994914"/>
            <wp:effectExtent l="1905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759450" cy="2994914"/>
                    </a:xfrm>
                    <a:prstGeom prst="rect">
                      <a:avLst/>
                    </a:prstGeom>
                    <a:noFill/>
                    <a:ln w="9525">
                      <a:noFill/>
                      <a:miter lim="800000"/>
                      <a:headEnd/>
                      <a:tailEnd/>
                    </a:ln>
                  </pic:spPr>
                </pic:pic>
              </a:graphicData>
            </a:graphic>
          </wp:inline>
        </w:drawing>
      </w: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8E2B05" w:rsidRDefault="008E2B05" w:rsidP="00664C62">
      <w:pPr>
        <w:rPr>
          <w:b/>
          <w:sz w:val="36"/>
          <w:szCs w:val="36"/>
        </w:rPr>
      </w:pPr>
    </w:p>
    <w:p w:rsidR="001449A3" w:rsidRDefault="008D27F6" w:rsidP="00664C62">
      <w:pPr>
        <w:rPr>
          <w:b/>
          <w:sz w:val="36"/>
          <w:szCs w:val="36"/>
        </w:rPr>
      </w:pPr>
      <w:r>
        <w:rPr>
          <w:b/>
          <w:sz w:val="36"/>
          <w:szCs w:val="36"/>
        </w:rPr>
        <w:t xml:space="preserve">3.4.1.1.5.2 </w:t>
      </w:r>
      <w:r w:rsidR="001449A3">
        <w:rPr>
          <w:b/>
          <w:sz w:val="36"/>
          <w:szCs w:val="36"/>
        </w:rPr>
        <w:t>ESTADÍSTICA MÁQUINAS</w:t>
      </w:r>
    </w:p>
    <w:p w:rsidR="00664C62" w:rsidRDefault="0072417D" w:rsidP="00664C62">
      <w:r w:rsidRPr="0072417D">
        <w:lastRenderedPageBreak/>
        <w:t xml:space="preserve">Aquí el usuario podrá consultar mediante la selección de una máquina el número de ventas </w:t>
      </w:r>
      <w:r w:rsidR="000E7EC9">
        <w:t>totales de</w:t>
      </w:r>
      <w:r w:rsidRPr="0072417D">
        <w:t xml:space="preserve"> todos los productos que posee, de manera que así podrá obtener la información necesaria para determinar la viabilidad de la máquina en dicha ubicación.</w:t>
      </w:r>
    </w:p>
    <w:p w:rsidR="008E2B05" w:rsidRDefault="008E2B05" w:rsidP="00664C62"/>
    <w:p w:rsidR="001830E0" w:rsidRDefault="00853694" w:rsidP="00664C62">
      <w:r>
        <w:rPr>
          <w:noProof/>
          <w:lang w:val="es-ES" w:eastAsia="es-ES"/>
        </w:rPr>
        <w:drawing>
          <wp:inline distT="0" distB="0" distL="0" distR="0">
            <wp:extent cx="5759450" cy="2956218"/>
            <wp:effectExtent l="19050" t="0" r="0" b="0"/>
            <wp:docPr id="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759450" cy="2956218"/>
                    </a:xfrm>
                    <a:prstGeom prst="rect">
                      <a:avLst/>
                    </a:prstGeom>
                    <a:noFill/>
                    <a:ln w="9525">
                      <a:noFill/>
                      <a:miter lim="800000"/>
                      <a:headEnd/>
                      <a:tailEnd/>
                    </a:ln>
                  </pic:spPr>
                </pic:pic>
              </a:graphicData>
            </a:graphic>
          </wp:inline>
        </w:drawing>
      </w:r>
    </w:p>
    <w:p w:rsidR="00BF7E7A" w:rsidRDefault="00BF7E7A" w:rsidP="00664C62"/>
    <w:p w:rsidR="00BF7E7A" w:rsidRDefault="00BF7E7A" w:rsidP="00664C62"/>
    <w:p w:rsidR="00BF7E7A" w:rsidRDefault="008D27F6" w:rsidP="00664C62">
      <w:pPr>
        <w:rPr>
          <w:b/>
          <w:sz w:val="36"/>
          <w:szCs w:val="36"/>
        </w:rPr>
      </w:pPr>
      <w:r>
        <w:rPr>
          <w:b/>
          <w:sz w:val="36"/>
          <w:szCs w:val="36"/>
        </w:rPr>
        <w:t xml:space="preserve">3.4.1.1.6 </w:t>
      </w:r>
      <w:r w:rsidR="00853694" w:rsidRPr="00853694">
        <w:rPr>
          <w:b/>
          <w:sz w:val="36"/>
          <w:szCs w:val="36"/>
        </w:rPr>
        <w:t>ALERTAS POR EMAIL</w:t>
      </w:r>
    </w:p>
    <w:p w:rsidR="00853694" w:rsidRDefault="00853694" w:rsidP="00664C62">
      <w:r>
        <w:t>El sistema enviará cada doce horas de manera periódica una alerta a cada email registrado con la información sobre niveles bajos de productos y monedas de cada máquina asignada a dicho usuario.</w:t>
      </w:r>
    </w:p>
    <w:p w:rsidR="00853694" w:rsidRPr="00853694" w:rsidRDefault="00853694" w:rsidP="00664C62">
      <w:r>
        <w:rPr>
          <w:noProof/>
          <w:lang w:val="es-ES" w:eastAsia="es-ES"/>
        </w:rPr>
        <w:drawing>
          <wp:inline distT="0" distB="0" distL="0" distR="0">
            <wp:extent cx="5759450" cy="2253209"/>
            <wp:effectExtent l="19050" t="0" r="0" b="0"/>
            <wp:docPr id="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759450" cy="2253209"/>
                    </a:xfrm>
                    <a:prstGeom prst="rect">
                      <a:avLst/>
                    </a:prstGeom>
                    <a:noFill/>
                    <a:ln w="9525">
                      <a:noFill/>
                      <a:miter lim="800000"/>
                      <a:headEnd/>
                      <a:tailEnd/>
                    </a:ln>
                  </pic:spPr>
                </pic:pic>
              </a:graphicData>
            </a:graphic>
          </wp:inline>
        </w:drawing>
      </w:r>
    </w:p>
    <w:p w:rsidR="008D27F6" w:rsidRDefault="008D27F6" w:rsidP="008D27F6">
      <w:pPr>
        <w:rPr>
          <w:b/>
          <w:sz w:val="36"/>
          <w:szCs w:val="36"/>
        </w:rPr>
      </w:pPr>
      <w:r>
        <w:rPr>
          <w:b/>
          <w:sz w:val="36"/>
          <w:szCs w:val="36"/>
        </w:rPr>
        <w:lastRenderedPageBreak/>
        <w:t>3.4.1.2 DIAGRAMA DE CASOS DE USO</w:t>
      </w:r>
    </w:p>
    <w:p w:rsidR="008D27F6" w:rsidRPr="008E2B05" w:rsidRDefault="008D27F6" w:rsidP="008D27F6">
      <w:r>
        <w:t xml:space="preserve">En los siguientes </w:t>
      </w:r>
      <w:r w:rsidRPr="008E2B05">
        <w:t>apartados se mostraran los distintos diagramas de caso de uso de acceso de las funcionalidades según los usuarios y los roles disponible.</w:t>
      </w:r>
    </w:p>
    <w:p w:rsidR="008D27F6" w:rsidRDefault="008D27F6" w:rsidP="008D27F6">
      <w:pPr>
        <w:rPr>
          <w:b/>
          <w:sz w:val="36"/>
          <w:szCs w:val="36"/>
        </w:rPr>
      </w:pPr>
      <w:r>
        <w:rPr>
          <w:b/>
          <w:sz w:val="36"/>
          <w:szCs w:val="36"/>
        </w:rPr>
        <w:t>3.4.1.2.1 ACCESO A LA PLATAFORMA</w:t>
      </w:r>
    </w:p>
    <w:p w:rsidR="008D27F6" w:rsidRPr="003837EF" w:rsidRDefault="008D27F6" w:rsidP="008D27F6">
      <w:r>
        <w:t xml:space="preserve">El siguiente diagrama se corresponde al caso de uso del </w:t>
      </w:r>
      <w:r w:rsidRPr="00651611">
        <w:rPr>
          <w:i/>
        </w:rPr>
        <w:t>login</w:t>
      </w:r>
      <w:r>
        <w:t xml:space="preserve"> a la plataforma por los distintos tipos de usuarios:</w:t>
      </w:r>
    </w:p>
    <w:p w:rsidR="008D27F6" w:rsidRDefault="008D27F6" w:rsidP="008D27F6">
      <w:pPr>
        <w:jc w:val="center"/>
      </w:pPr>
      <w:r>
        <w:rPr>
          <w:noProof/>
          <w:lang w:val="es-ES" w:eastAsia="es-ES"/>
        </w:rPr>
        <w:drawing>
          <wp:inline distT="0" distB="0" distL="0" distR="0">
            <wp:extent cx="5753100" cy="5097780"/>
            <wp:effectExtent l="0" t="0" r="0" b="0"/>
            <wp:docPr id="58" name="Imagen 3" descr="C_Uso_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Uso_Login"/>
                    <pic:cNvPicPr>
                      <a:picLocks noChangeAspect="1" noChangeArrowheads="1"/>
                    </pic:cNvPicPr>
                  </pic:nvPicPr>
                  <pic:blipFill>
                    <a:blip r:embed="rId4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5097780"/>
                    </a:xfrm>
                    <a:prstGeom prst="rect">
                      <a:avLst/>
                    </a:prstGeom>
                    <a:noFill/>
                    <a:ln>
                      <a:noFill/>
                    </a:ln>
                  </pic:spPr>
                </pic:pic>
              </a:graphicData>
            </a:graphic>
          </wp:inline>
        </w:drawing>
      </w:r>
    </w:p>
    <w:p w:rsidR="008D27F6" w:rsidRDefault="008D27F6" w:rsidP="008D27F6">
      <w:pPr>
        <w:jc w:val="center"/>
      </w:pPr>
    </w:p>
    <w:p w:rsidR="008D27F6" w:rsidRDefault="008D27F6" w:rsidP="008D27F6">
      <w:pPr>
        <w:rPr>
          <w:b/>
          <w:sz w:val="36"/>
          <w:szCs w:val="36"/>
        </w:rPr>
      </w:pPr>
      <w:r>
        <w:rPr>
          <w:b/>
          <w:sz w:val="36"/>
          <w:szCs w:val="36"/>
        </w:rPr>
        <w:t>3.4.1.2.2 ACCESO GESTIÓN USUARIOS SEGÚN ROL</w:t>
      </w:r>
    </w:p>
    <w:p w:rsidR="008D27F6" w:rsidRPr="00BE32C0" w:rsidRDefault="008D27F6" w:rsidP="008D27F6">
      <w:r>
        <w:t>En este caso de uso se muestra el acceso a los módulos de la gestión de usuarios según el rol que tenga asignado un usuario en particular.</w:t>
      </w:r>
    </w:p>
    <w:p w:rsidR="008D27F6" w:rsidRDefault="008D27F6" w:rsidP="008D27F6">
      <w:pPr>
        <w:jc w:val="center"/>
      </w:pPr>
      <w:r>
        <w:rPr>
          <w:noProof/>
          <w:lang w:val="es-ES" w:eastAsia="es-ES"/>
        </w:rPr>
        <w:lastRenderedPageBreak/>
        <w:drawing>
          <wp:inline distT="0" distB="0" distL="0" distR="0">
            <wp:extent cx="5753100" cy="5570220"/>
            <wp:effectExtent l="0" t="0" r="0" b="0"/>
            <wp:docPr id="61" name="Imagen 4" descr="C_Uso_Acceso_Gestion_Usu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_Uso_Acceso_Gestion_Usuarios"/>
                    <pic:cNvPicPr>
                      <a:picLocks noChangeAspect="1" noChangeArrowheads="1"/>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5570220"/>
                    </a:xfrm>
                    <a:prstGeom prst="rect">
                      <a:avLst/>
                    </a:prstGeom>
                    <a:noFill/>
                    <a:ln>
                      <a:noFill/>
                    </a:ln>
                  </pic:spPr>
                </pic:pic>
              </a:graphicData>
            </a:graphic>
          </wp:inline>
        </w:drawing>
      </w:r>
    </w:p>
    <w:p w:rsidR="008D27F6" w:rsidRDefault="008D27F6" w:rsidP="008D27F6"/>
    <w:p w:rsidR="008D27F6" w:rsidRDefault="008D27F6" w:rsidP="008D27F6">
      <w:pPr>
        <w:rPr>
          <w:b/>
          <w:sz w:val="36"/>
          <w:szCs w:val="36"/>
        </w:rPr>
      </w:pPr>
      <w:r>
        <w:rPr>
          <w:b/>
          <w:sz w:val="36"/>
          <w:szCs w:val="36"/>
        </w:rPr>
        <w:t>3.4.1.2.3 ACCESO GESTIÓN MÁQUINAS SEGÚN ROL</w:t>
      </w:r>
    </w:p>
    <w:p w:rsidR="008D27F6" w:rsidRPr="00BE32C0" w:rsidRDefault="008D27F6" w:rsidP="008D27F6">
      <w:r>
        <w:t>En este apartado se muestra el caso de uso de acceso al apartado de la gestión de máquinas según el rol asignado al usuario actual.</w:t>
      </w:r>
    </w:p>
    <w:p w:rsidR="008D27F6" w:rsidRDefault="008D27F6" w:rsidP="008D27F6">
      <w:pPr>
        <w:jc w:val="center"/>
        <w:rPr>
          <w:b/>
          <w:sz w:val="36"/>
          <w:szCs w:val="36"/>
        </w:rPr>
      </w:pPr>
      <w:r>
        <w:rPr>
          <w:b/>
          <w:noProof/>
          <w:sz w:val="36"/>
          <w:szCs w:val="36"/>
          <w:lang w:val="es-ES" w:eastAsia="es-ES"/>
        </w:rPr>
        <w:lastRenderedPageBreak/>
        <w:drawing>
          <wp:inline distT="0" distB="0" distL="0" distR="0">
            <wp:extent cx="5753100" cy="6720840"/>
            <wp:effectExtent l="0" t="0" r="0" b="3810"/>
            <wp:docPr id="64" name="Imagen 5" descr="C_Uso_Acceso_Gestion_Maqu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_Uso_Acceso_Gestion_Maquinas"/>
                    <pic:cNvPicPr>
                      <a:picLocks noChangeAspect="1" noChangeArrowheads="1"/>
                    </pic:cNvPicPr>
                  </pic:nvPicPr>
                  <pic:blipFill>
                    <a:blip r:embed="rId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53100" cy="6720840"/>
                    </a:xfrm>
                    <a:prstGeom prst="rect">
                      <a:avLst/>
                    </a:prstGeom>
                    <a:noFill/>
                    <a:ln>
                      <a:noFill/>
                    </a:ln>
                  </pic:spPr>
                </pic:pic>
              </a:graphicData>
            </a:graphic>
          </wp:inline>
        </w:drawing>
      </w:r>
    </w:p>
    <w:p w:rsidR="008D27F6" w:rsidRDefault="008D27F6" w:rsidP="008D27F6"/>
    <w:p w:rsidR="008D27F6" w:rsidRDefault="008D27F6" w:rsidP="008D27F6">
      <w:pPr>
        <w:rPr>
          <w:b/>
          <w:sz w:val="36"/>
          <w:szCs w:val="36"/>
        </w:rPr>
      </w:pPr>
    </w:p>
    <w:p w:rsidR="008D27F6" w:rsidRDefault="008D27F6" w:rsidP="008D27F6">
      <w:pPr>
        <w:rPr>
          <w:b/>
          <w:sz w:val="36"/>
          <w:szCs w:val="36"/>
        </w:rPr>
      </w:pPr>
    </w:p>
    <w:p w:rsidR="008D27F6" w:rsidRDefault="008D27F6" w:rsidP="008D27F6">
      <w:pPr>
        <w:rPr>
          <w:b/>
          <w:sz w:val="36"/>
          <w:szCs w:val="36"/>
        </w:rPr>
      </w:pPr>
    </w:p>
    <w:p w:rsidR="008D27F6" w:rsidRDefault="008D27F6" w:rsidP="008D27F6">
      <w:pPr>
        <w:rPr>
          <w:b/>
          <w:sz w:val="36"/>
          <w:szCs w:val="36"/>
        </w:rPr>
      </w:pPr>
      <w:r>
        <w:rPr>
          <w:b/>
          <w:sz w:val="36"/>
          <w:szCs w:val="36"/>
        </w:rPr>
        <w:lastRenderedPageBreak/>
        <w:t>3.4.1.2.4 ACCESO MENSAJERIA SEGÚN ROL</w:t>
      </w:r>
    </w:p>
    <w:p w:rsidR="008D27F6" w:rsidRPr="00BE32C0" w:rsidRDefault="008D27F6" w:rsidP="008D27F6">
      <w:r>
        <w:t>En este caso de uso de muestra el acceso al apartado de mensajería según el rol asignado al usuario actual.</w:t>
      </w:r>
    </w:p>
    <w:p w:rsidR="008D27F6" w:rsidRDefault="008D27F6" w:rsidP="008D27F6">
      <w:pPr>
        <w:jc w:val="center"/>
        <w:rPr>
          <w:b/>
          <w:sz w:val="36"/>
          <w:szCs w:val="36"/>
        </w:rPr>
      </w:pPr>
      <w:r>
        <w:rPr>
          <w:b/>
          <w:noProof/>
          <w:sz w:val="36"/>
          <w:szCs w:val="36"/>
          <w:lang w:val="es-ES" w:eastAsia="es-ES"/>
        </w:rPr>
        <w:drawing>
          <wp:inline distT="0" distB="0" distL="0" distR="0">
            <wp:extent cx="3862426" cy="3003422"/>
            <wp:effectExtent l="0" t="0" r="0" b="0"/>
            <wp:docPr id="66" name="Imagen 6" descr="C_Uso_Mensajeria_Por_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Uso_Mensajeria_Por_Rol"/>
                    <pic:cNvPicPr>
                      <a:picLocks noChangeAspect="1" noChangeArrowheads="1"/>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4335" cy="3004906"/>
                    </a:xfrm>
                    <a:prstGeom prst="rect">
                      <a:avLst/>
                    </a:prstGeom>
                    <a:noFill/>
                    <a:ln>
                      <a:noFill/>
                    </a:ln>
                  </pic:spPr>
                </pic:pic>
              </a:graphicData>
            </a:graphic>
          </wp:inline>
        </w:drawing>
      </w:r>
    </w:p>
    <w:p w:rsidR="008D27F6" w:rsidRDefault="008D27F6" w:rsidP="008D27F6">
      <w:pPr>
        <w:rPr>
          <w:b/>
          <w:sz w:val="36"/>
          <w:szCs w:val="36"/>
        </w:rPr>
      </w:pPr>
      <w:r>
        <w:rPr>
          <w:b/>
          <w:sz w:val="36"/>
          <w:szCs w:val="36"/>
        </w:rPr>
        <w:t>3.4.1.2.5 ACCESO ESTADÍSTICA SEGÚN ROL</w:t>
      </w:r>
    </w:p>
    <w:p w:rsidR="008D27F6" w:rsidRPr="00BE32C0" w:rsidRDefault="008D27F6" w:rsidP="008D27F6">
      <w:r>
        <w:t>En este apartado se muestra el caso de uso de acceso al módulo de estadística según el rol asignado al usuario actual.</w:t>
      </w:r>
    </w:p>
    <w:p w:rsidR="008D27F6" w:rsidRDefault="008D27F6" w:rsidP="008D27F6">
      <w:pPr>
        <w:jc w:val="center"/>
      </w:pPr>
      <w:r>
        <w:rPr>
          <w:noProof/>
          <w:lang w:val="es-ES" w:eastAsia="es-ES"/>
        </w:rPr>
        <w:drawing>
          <wp:inline distT="0" distB="0" distL="0" distR="0">
            <wp:extent cx="3913632" cy="3039652"/>
            <wp:effectExtent l="0" t="0" r="0" b="0"/>
            <wp:docPr id="71" name="Imagen 7" descr="C_Uso_Estadísticas_Por_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_Uso_Estadísticas_Por_Rol"/>
                    <pic:cNvPicPr>
                      <a:picLocks noChangeAspect="1" noChangeArrowheads="1"/>
                    </pic:cNvPicPr>
                  </pic:nvPicPr>
                  <pic:blipFill>
                    <a:blip r:embed="rId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15947" cy="3041450"/>
                    </a:xfrm>
                    <a:prstGeom prst="rect">
                      <a:avLst/>
                    </a:prstGeom>
                    <a:noFill/>
                    <a:ln>
                      <a:noFill/>
                    </a:ln>
                  </pic:spPr>
                </pic:pic>
              </a:graphicData>
            </a:graphic>
          </wp:inline>
        </w:drawing>
      </w:r>
    </w:p>
    <w:p w:rsidR="008D27F6" w:rsidRDefault="008D27F6" w:rsidP="008D27F6">
      <w:pPr>
        <w:rPr>
          <w:b/>
          <w:sz w:val="36"/>
          <w:szCs w:val="36"/>
        </w:rPr>
      </w:pPr>
      <w:r>
        <w:rPr>
          <w:b/>
          <w:sz w:val="36"/>
          <w:szCs w:val="36"/>
        </w:rPr>
        <w:lastRenderedPageBreak/>
        <w:t>3.4.1.3 MODELO DE BASE DE DATOS</w:t>
      </w:r>
    </w:p>
    <w:p w:rsidR="008D27F6" w:rsidRDefault="008D27F6" w:rsidP="008D27F6">
      <w:r>
        <w:t>Aquí se muestra el diagrama de la base de datos que se utiliza para la aplicación, incluyendo las relaciones entre ellos y su tipo.</w:t>
      </w:r>
    </w:p>
    <w:p w:rsidR="008D27F6" w:rsidRDefault="008D27F6" w:rsidP="008D27F6">
      <w:pPr>
        <w:pStyle w:val="Prrafodelista"/>
        <w:numPr>
          <w:ilvl w:val="0"/>
          <w:numId w:val="7"/>
        </w:numPr>
      </w:pPr>
      <w:r>
        <w:t>La tabla dbo.Vending_Machine contiene toda la información sobre cada una de las máquinas, incluyendo datos referentes a su ubicación y al usuario que la administra.</w:t>
      </w:r>
    </w:p>
    <w:p w:rsidR="008D27F6" w:rsidRDefault="008D27F6" w:rsidP="008D27F6">
      <w:pPr>
        <w:pStyle w:val="Prrafodelista"/>
        <w:numPr>
          <w:ilvl w:val="0"/>
          <w:numId w:val="7"/>
        </w:numPr>
      </w:pPr>
      <w:r>
        <w:t>La tabla dbo.Change contiene toda la información de las monedas de una máquina, por ello tiene una clave foránea a la clave primaria de la tabla de dbo.Vending_Machine.</w:t>
      </w:r>
    </w:p>
    <w:p w:rsidR="008D27F6" w:rsidRDefault="008D27F6" w:rsidP="008D27F6">
      <w:pPr>
        <w:pStyle w:val="Prrafodelista"/>
        <w:numPr>
          <w:ilvl w:val="0"/>
          <w:numId w:val="7"/>
        </w:numPr>
      </w:pPr>
      <w:r>
        <w:t>La tabla dbo.Slots contiene información de cada uno de los slots de cada máquina. En cada slot existirá un determinado producto. Por ambas, esta tabla tiene clave foránea a la clave primária de la tabla dbo.Vending_Machine y a la clave primaria de la tabla dbo.Items.</w:t>
      </w:r>
    </w:p>
    <w:p w:rsidR="008D27F6" w:rsidRDefault="008D27F6" w:rsidP="008D27F6">
      <w:pPr>
        <w:pStyle w:val="Prrafodelista"/>
        <w:numPr>
          <w:ilvl w:val="0"/>
          <w:numId w:val="7"/>
        </w:numPr>
      </w:pPr>
      <w:r>
        <w:t>La tabla dbo.Items contiene la descripción de cada uno de los productos dado de alta en la base de datos.</w:t>
      </w:r>
    </w:p>
    <w:p w:rsidR="008D27F6" w:rsidRPr="002352F7" w:rsidRDefault="008D27F6" w:rsidP="008D27F6">
      <w:pPr>
        <w:pStyle w:val="Prrafodelista"/>
        <w:numPr>
          <w:ilvl w:val="0"/>
          <w:numId w:val="7"/>
        </w:numPr>
      </w:pPr>
      <w:r>
        <w:t>La tabla dbo.Solded contiene toda la información referente a los productos vendidos de cada máquina, por ello tiene clave foráneas a las claves primárias de la tabla dbo.Vending_Machine y a la tabla dbo.Items.</w:t>
      </w:r>
    </w:p>
    <w:p w:rsidR="008D27F6" w:rsidRDefault="008D27F6" w:rsidP="008D27F6">
      <w:pPr>
        <w:jc w:val="center"/>
        <w:rPr>
          <w:b/>
          <w:sz w:val="36"/>
          <w:szCs w:val="36"/>
        </w:rPr>
      </w:pPr>
      <w:r>
        <w:rPr>
          <w:b/>
          <w:noProof/>
          <w:sz w:val="36"/>
          <w:szCs w:val="36"/>
          <w:lang w:val="es-ES" w:eastAsia="es-ES"/>
        </w:rPr>
        <w:drawing>
          <wp:inline distT="0" distB="0" distL="0" distR="0">
            <wp:extent cx="5759450" cy="3575438"/>
            <wp:effectExtent l="19050" t="0" r="0" b="0"/>
            <wp:docPr id="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srcRect/>
                    <a:stretch>
                      <a:fillRect/>
                    </a:stretch>
                  </pic:blipFill>
                  <pic:spPr bwMode="auto">
                    <a:xfrm>
                      <a:off x="0" y="0"/>
                      <a:ext cx="5759450" cy="3575438"/>
                    </a:xfrm>
                    <a:prstGeom prst="rect">
                      <a:avLst/>
                    </a:prstGeom>
                    <a:noFill/>
                    <a:ln w="9525">
                      <a:noFill/>
                      <a:miter lim="800000"/>
                      <a:headEnd/>
                      <a:tailEnd/>
                    </a:ln>
                  </pic:spPr>
                </pic:pic>
              </a:graphicData>
            </a:graphic>
          </wp:inline>
        </w:drawing>
      </w:r>
    </w:p>
    <w:p w:rsidR="008D27F6" w:rsidRDefault="008D27F6" w:rsidP="008D27F6"/>
    <w:p w:rsidR="008D27F6" w:rsidRDefault="008D27F6" w:rsidP="008D27F6">
      <w:pPr>
        <w:pStyle w:val="Prrafodelista"/>
        <w:numPr>
          <w:ilvl w:val="0"/>
          <w:numId w:val="13"/>
        </w:numPr>
      </w:pPr>
      <w:r>
        <w:lastRenderedPageBreak/>
        <w:t>La tabla dbo.Security contiene toda la información referente a los usuarios incluyendo los datos relevantes para el uso de la plataforma como por ejemplo el tipo de rol asignado. Por esto último, se hace referencia a la clave primaria mediante una clave foránea a la tabla dbo.Rol.</w:t>
      </w:r>
    </w:p>
    <w:p w:rsidR="008D27F6" w:rsidRDefault="008D27F6" w:rsidP="008D27F6">
      <w:pPr>
        <w:pStyle w:val="Prrafodelista"/>
        <w:numPr>
          <w:ilvl w:val="0"/>
          <w:numId w:val="13"/>
        </w:numPr>
      </w:pPr>
      <w:r>
        <w:t>La tabla dbo.Rol contiene los tipos de rol de uso permitidos en la aplicación.</w:t>
      </w:r>
    </w:p>
    <w:p w:rsidR="008D27F6" w:rsidRDefault="008D27F6" w:rsidP="008D27F6">
      <w:pPr>
        <w:pStyle w:val="Prrafodelista"/>
        <w:numPr>
          <w:ilvl w:val="0"/>
          <w:numId w:val="13"/>
        </w:numPr>
      </w:pPr>
      <w:r>
        <w:t>La tabla dbo.LoginTime contiene la información del registro de login de cada usuario en la aplicación.</w:t>
      </w:r>
    </w:p>
    <w:p w:rsidR="008D27F6" w:rsidRDefault="008D27F6" w:rsidP="008D27F6">
      <w:pPr>
        <w:pStyle w:val="Prrafodelista"/>
        <w:numPr>
          <w:ilvl w:val="0"/>
          <w:numId w:val="13"/>
        </w:numPr>
      </w:pPr>
      <w:r>
        <w:t>La tabla dbo.RolesPermissionXml contiene un xml con la información de acceso de cada rol a cada punto distinto de la aplicación.</w:t>
      </w:r>
    </w:p>
    <w:p w:rsidR="008D27F6" w:rsidRPr="00DF2E3A" w:rsidRDefault="008D27F6" w:rsidP="008D27F6">
      <w:pPr>
        <w:pStyle w:val="Prrafodelista"/>
        <w:numPr>
          <w:ilvl w:val="0"/>
          <w:numId w:val="13"/>
        </w:numPr>
      </w:pPr>
      <w:r>
        <w:t>La tabla dbo.Message contiene todos los mensajes enviados entre los usuarios de la aplicación.</w:t>
      </w:r>
    </w:p>
    <w:p w:rsidR="008D27F6" w:rsidRDefault="008D27F6" w:rsidP="008D27F6">
      <w:pPr>
        <w:jc w:val="center"/>
        <w:rPr>
          <w:b/>
          <w:sz w:val="36"/>
          <w:szCs w:val="36"/>
        </w:rPr>
      </w:pPr>
      <w:r>
        <w:rPr>
          <w:b/>
          <w:noProof/>
          <w:sz w:val="36"/>
          <w:szCs w:val="36"/>
          <w:lang w:val="es-ES" w:eastAsia="es-ES"/>
        </w:rPr>
        <w:drawing>
          <wp:inline distT="0" distB="0" distL="0" distR="0">
            <wp:extent cx="4769485" cy="4184015"/>
            <wp:effectExtent l="19050" t="0" r="0" b="0"/>
            <wp:docPr id="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srcRect/>
                    <a:stretch>
                      <a:fillRect/>
                    </a:stretch>
                  </pic:blipFill>
                  <pic:spPr bwMode="auto">
                    <a:xfrm>
                      <a:off x="0" y="0"/>
                      <a:ext cx="4769485" cy="4184015"/>
                    </a:xfrm>
                    <a:prstGeom prst="rect">
                      <a:avLst/>
                    </a:prstGeom>
                    <a:noFill/>
                    <a:ln w="9525">
                      <a:noFill/>
                      <a:miter lim="800000"/>
                      <a:headEnd/>
                      <a:tailEnd/>
                    </a:ln>
                  </pic:spPr>
                </pic:pic>
              </a:graphicData>
            </a:graphic>
          </wp:inline>
        </w:drawing>
      </w:r>
    </w:p>
    <w:p w:rsidR="000110C3" w:rsidRDefault="000110C3" w:rsidP="008D27F6">
      <w:pPr>
        <w:rPr>
          <w:b/>
          <w:sz w:val="36"/>
          <w:szCs w:val="36"/>
        </w:rPr>
      </w:pPr>
    </w:p>
    <w:p w:rsidR="000110C3" w:rsidRDefault="000110C3" w:rsidP="008D27F6">
      <w:pPr>
        <w:rPr>
          <w:b/>
          <w:sz w:val="36"/>
          <w:szCs w:val="36"/>
        </w:rPr>
      </w:pPr>
    </w:p>
    <w:p w:rsidR="000110C3" w:rsidRDefault="000110C3" w:rsidP="008D27F6">
      <w:pPr>
        <w:rPr>
          <w:b/>
          <w:sz w:val="36"/>
          <w:szCs w:val="36"/>
        </w:rPr>
      </w:pPr>
    </w:p>
    <w:p w:rsidR="006F268B" w:rsidRDefault="006F268B" w:rsidP="008D27F6">
      <w:pPr>
        <w:rPr>
          <w:b/>
          <w:sz w:val="36"/>
          <w:szCs w:val="36"/>
        </w:rPr>
      </w:pPr>
      <w:r>
        <w:rPr>
          <w:b/>
          <w:sz w:val="36"/>
          <w:szCs w:val="36"/>
        </w:rPr>
        <w:lastRenderedPageBreak/>
        <w:t>3.4.2 DISEÑO DE LA SOLUCIÓN</w:t>
      </w:r>
    </w:p>
    <w:p w:rsidR="000110C3" w:rsidRDefault="000110C3" w:rsidP="008D27F6">
      <w:r>
        <w:t>Este apartado versará sobre el diseño de alto nivel de la aplicación y de todo lo relacionado para que esta sea funcional.</w:t>
      </w:r>
    </w:p>
    <w:p w:rsidR="00B50718" w:rsidRDefault="00B50718" w:rsidP="008D27F6">
      <w:pPr>
        <w:rPr>
          <w:b/>
          <w:sz w:val="36"/>
          <w:szCs w:val="36"/>
        </w:rPr>
      </w:pPr>
      <w:r>
        <w:rPr>
          <w:b/>
          <w:sz w:val="36"/>
          <w:szCs w:val="36"/>
        </w:rPr>
        <w:t>3.4.2.1 ARQUITECTURA</w:t>
      </w:r>
    </w:p>
    <w:p w:rsidR="000110C3" w:rsidRDefault="009C654B" w:rsidP="008D27F6">
      <w:r>
        <w:t xml:space="preserve">Tal y como se pudo observar en apartados anteriores, existe infinidad de dispositivos hardware que permiten la obtención de los datos mediante las interfaces de </w:t>
      </w:r>
      <w:r w:rsidR="00C1299F">
        <w:t>conexión</w:t>
      </w:r>
      <w:r>
        <w:t xml:space="preserve"> que disponen. Pero esto solo es posible en las máquinas más modernas y más caras. Debido  a esto, se creará una API WEB sobre la cual podrá trabajar cualquier dispositivo que se implemente en una máquina. </w:t>
      </w:r>
      <w:r w:rsidR="00C1299F">
        <w:t xml:space="preserve"> Como ejemplo se muestra una de los productos que se conectan a las interfaces de la máquinas, pero su puede sustituir por cualquier producto de mercado, incluido las conocidas placas de programación como Arduino o RaspberryPi.</w:t>
      </w:r>
    </w:p>
    <w:p w:rsidR="009C654B" w:rsidRPr="009C654B" w:rsidRDefault="00895445" w:rsidP="008D27F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414pt">
            <v:imagedata r:id="rId53" o:title="arquitectura"/>
          </v:shape>
        </w:pict>
      </w:r>
    </w:p>
    <w:p w:rsidR="000110C3" w:rsidRDefault="000110C3" w:rsidP="008D27F6">
      <w:pPr>
        <w:rPr>
          <w:b/>
          <w:sz w:val="36"/>
          <w:szCs w:val="36"/>
        </w:rPr>
      </w:pPr>
    </w:p>
    <w:p w:rsidR="008D27F6" w:rsidRDefault="006F268B" w:rsidP="008D27F6">
      <w:pPr>
        <w:rPr>
          <w:b/>
          <w:sz w:val="36"/>
          <w:szCs w:val="36"/>
        </w:rPr>
      </w:pPr>
      <w:r>
        <w:rPr>
          <w:b/>
          <w:sz w:val="36"/>
          <w:szCs w:val="36"/>
        </w:rPr>
        <w:t>3.4.2.</w:t>
      </w:r>
      <w:r w:rsidR="00B50718">
        <w:rPr>
          <w:b/>
          <w:sz w:val="36"/>
          <w:szCs w:val="36"/>
        </w:rPr>
        <w:t>2</w:t>
      </w:r>
      <w:r>
        <w:rPr>
          <w:b/>
          <w:sz w:val="36"/>
          <w:szCs w:val="36"/>
        </w:rPr>
        <w:t xml:space="preserve"> </w:t>
      </w:r>
      <w:r w:rsidR="008D27F6">
        <w:rPr>
          <w:b/>
          <w:sz w:val="36"/>
          <w:szCs w:val="36"/>
        </w:rPr>
        <w:t>PROTOTIPO DE LA APLICACIÓN</w:t>
      </w:r>
    </w:p>
    <w:p w:rsidR="008D27F6" w:rsidRPr="00495E11" w:rsidRDefault="008D27F6" w:rsidP="008D27F6">
      <w:r>
        <w:t>El esquema general de la aplicación seguirá el siguiente prototipo:</w:t>
      </w:r>
    </w:p>
    <w:p w:rsidR="008D27F6" w:rsidRDefault="008D27F6" w:rsidP="008D27F6">
      <w:pPr>
        <w:rPr>
          <w:b/>
          <w:sz w:val="36"/>
          <w:szCs w:val="36"/>
        </w:rPr>
      </w:pPr>
      <w:r>
        <w:rPr>
          <w:b/>
          <w:noProof/>
          <w:sz w:val="36"/>
          <w:szCs w:val="36"/>
          <w:lang w:val="es-ES" w:eastAsia="es-ES"/>
        </w:rPr>
        <w:drawing>
          <wp:inline distT="0" distB="0" distL="0" distR="0">
            <wp:extent cx="5759450" cy="4544730"/>
            <wp:effectExtent l="0" t="0" r="0" b="0"/>
            <wp:docPr id="74" name="Imagen 16" descr="C:\Users\charl\Desktop\TFG_AplicacionWEb\Diagrama de Clases\DiagramaGeneral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harl\Desktop\TFG_AplicacionWEb\Diagrama de Clases\DiagramaGeneralApp.png"/>
                    <pic:cNvPicPr>
                      <a:picLocks noChangeAspect="1" noChangeArrowheads="1"/>
                    </pic:cNvPicPr>
                  </pic:nvPicPr>
                  <pic:blipFill>
                    <a:blip r:embed="rId54"/>
                    <a:srcRect/>
                    <a:stretch>
                      <a:fillRect/>
                    </a:stretch>
                  </pic:blipFill>
                  <pic:spPr bwMode="auto">
                    <a:xfrm>
                      <a:off x="0" y="0"/>
                      <a:ext cx="5759450" cy="4544730"/>
                    </a:xfrm>
                    <a:prstGeom prst="rect">
                      <a:avLst/>
                    </a:prstGeom>
                    <a:noFill/>
                    <a:ln w="9525">
                      <a:noFill/>
                      <a:miter lim="800000"/>
                      <a:headEnd/>
                      <a:tailEnd/>
                    </a:ln>
                  </pic:spPr>
                </pic:pic>
              </a:graphicData>
            </a:graphic>
          </wp:inline>
        </w:drawing>
      </w:r>
      <w:r>
        <w:rPr>
          <w:b/>
          <w:sz w:val="36"/>
          <w:szCs w:val="36"/>
        </w:rPr>
        <w:t xml:space="preserve"> </w:t>
      </w:r>
    </w:p>
    <w:p w:rsidR="006F268B" w:rsidRDefault="006F268B" w:rsidP="006F268B">
      <w:pPr>
        <w:rPr>
          <w:b/>
          <w:sz w:val="36"/>
          <w:szCs w:val="36"/>
        </w:rPr>
      </w:pPr>
    </w:p>
    <w:p w:rsidR="006F268B" w:rsidRDefault="006F268B" w:rsidP="006F268B">
      <w:pPr>
        <w:rPr>
          <w:b/>
          <w:sz w:val="36"/>
          <w:szCs w:val="36"/>
        </w:rPr>
      </w:pPr>
      <w:r>
        <w:rPr>
          <w:b/>
          <w:sz w:val="36"/>
          <w:szCs w:val="36"/>
        </w:rPr>
        <w:t>3.4.2.</w:t>
      </w:r>
      <w:r w:rsidR="000110C3">
        <w:rPr>
          <w:b/>
          <w:sz w:val="36"/>
          <w:szCs w:val="36"/>
        </w:rPr>
        <w:t>3</w:t>
      </w:r>
      <w:r>
        <w:rPr>
          <w:b/>
          <w:sz w:val="36"/>
          <w:szCs w:val="36"/>
        </w:rPr>
        <w:t xml:space="preserve"> DISEÑO DE LA SOLUCIÓN</w:t>
      </w:r>
    </w:p>
    <w:p w:rsidR="006F268B" w:rsidRPr="00EF3953" w:rsidRDefault="006F268B" w:rsidP="006F268B">
      <w:pPr>
        <w:jc w:val="center"/>
        <w:rPr>
          <w:sz w:val="36"/>
          <w:szCs w:val="36"/>
        </w:rPr>
      </w:pPr>
      <w:r>
        <w:rPr>
          <w:b/>
          <w:noProof/>
          <w:sz w:val="36"/>
          <w:szCs w:val="36"/>
          <w:lang w:val="es-ES" w:eastAsia="es-ES"/>
        </w:rPr>
        <w:lastRenderedPageBreak/>
        <w:drawing>
          <wp:inline distT="0" distB="0" distL="0" distR="0">
            <wp:extent cx="3466465" cy="3535045"/>
            <wp:effectExtent l="19050" t="0" r="635" b="0"/>
            <wp:docPr id="75"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srcRect/>
                    <a:stretch>
                      <a:fillRect/>
                    </a:stretch>
                  </pic:blipFill>
                  <pic:spPr bwMode="auto">
                    <a:xfrm>
                      <a:off x="0" y="0"/>
                      <a:ext cx="3466465" cy="3535045"/>
                    </a:xfrm>
                    <a:prstGeom prst="rect">
                      <a:avLst/>
                    </a:prstGeom>
                    <a:noFill/>
                    <a:ln w="9525">
                      <a:noFill/>
                      <a:miter lim="800000"/>
                      <a:headEnd/>
                      <a:tailEnd/>
                    </a:ln>
                  </pic:spPr>
                </pic:pic>
              </a:graphicData>
            </a:graphic>
          </wp:inline>
        </w:drawing>
      </w:r>
    </w:p>
    <w:p w:rsidR="006F268B" w:rsidRPr="00EF3953" w:rsidRDefault="006F268B" w:rsidP="006F268B">
      <w:pPr>
        <w:pStyle w:val="Prrafodelista"/>
        <w:numPr>
          <w:ilvl w:val="0"/>
          <w:numId w:val="14"/>
        </w:numPr>
        <w:rPr>
          <w:b/>
          <w:sz w:val="36"/>
          <w:szCs w:val="36"/>
        </w:rPr>
      </w:pPr>
      <w:r>
        <w:t>Diagrama Uml Completo</w:t>
      </w:r>
    </w:p>
    <w:p w:rsidR="006F268B" w:rsidRDefault="006F268B" w:rsidP="006F268B">
      <w:pPr>
        <w:rPr>
          <w:b/>
          <w:sz w:val="36"/>
          <w:szCs w:val="36"/>
        </w:rPr>
      </w:pPr>
      <w:r>
        <w:rPr>
          <w:b/>
          <w:noProof/>
          <w:sz w:val="36"/>
          <w:szCs w:val="36"/>
          <w:lang w:val="es-ES" w:eastAsia="es-ES"/>
        </w:rPr>
        <w:drawing>
          <wp:inline distT="0" distB="0" distL="0" distR="0">
            <wp:extent cx="5759450" cy="2110251"/>
            <wp:effectExtent l="19050" t="0" r="0" b="0"/>
            <wp:docPr id="76"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6"/>
                    <a:srcRect/>
                    <a:stretch>
                      <a:fillRect/>
                    </a:stretch>
                  </pic:blipFill>
                  <pic:spPr bwMode="auto">
                    <a:xfrm>
                      <a:off x="0" y="0"/>
                      <a:ext cx="5759450" cy="2110251"/>
                    </a:xfrm>
                    <a:prstGeom prst="rect">
                      <a:avLst/>
                    </a:prstGeom>
                    <a:noFill/>
                    <a:ln w="9525">
                      <a:noFill/>
                      <a:miter lim="800000"/>
                      <a:headEnd/>
                      <a:tailEnd/>
                    </a:ln>
                  </pic:spPr>
                </pic:pic>
              </a:graphicData>
            </a:graphic>
          </wp:inline>
        </w:drawing>
      </w:r>
    </w:p>
    <w:p w:rsidR="006F268B" w:rsidRDefault="006F268B" w:rsidP="006F268B">
      <w:r>
        <w:t>Nota: En la construcción de este diagrama se ha obviado la clase UserLogged y la interfaz ILogged, debido a que todas las clases del diagrama están relacionadas con estas y dificultaría la comprensión.</w:t>
      </w:r>
    </w:p>
    <w:p w:rsidR="008D27F6" w:rsidRDefault="008D27F6" w:rsidP="00664C62">
      <w:pPr>
        <w:rPr>
          <w:b/>
          <w:sz w:val="36"/>
          <w:szCs w:val="36"/>
        </w:rPr>
      </w:pPr>
    </w:p>
    <w:p w:rsidR="006F268B" w:rsidRDefault="006F268B" w:rsidP="006F268B"/>
    <w:p w:rsidR="006F268B" w:rsidRDefault="006F268B" w:rsidP="006F268B"/>
    <w:p w:rsidR="006F268B" w:rsidRDefault="006F268B" w:rsidP="006F268B"/>
    <w:p w:rsidR="006F268B" w:rsidRDefault="006F268B" w:rsidP="006F268B">
      <w:pPr>
        <w:rPr>
          <w:b/>
          <w:sz w:val="36"/>
          <w:szCs w:val="36"/>
        </w:rPr>
      </w:pPr>
      <w:r>
        <w:rPr>
          <w:b/>
          <w:sz w:val="36"/>
          <w:szCs w:val="36"/>
        </w:rPr>
        <w:lastRenderedPageBreak/>
        <w:t>3.4.3 IMPLEMENTACIÓN</w:t>
      </w:r>
    </w:p>
    <w:p w:rsidR="006F268B" w:rsidRDefault="006F268B" w:rsidP="006F268B">
      <w:pPr>
        <w:rPr>
          <w:b/>
          <w:sz w:val="36"/>
          <w:szCs w:val="36"/>
        </w:rPr>
      </w:pPr>
      <w:r>
        <w:rPr>
          <w:b/>
          <w:sz w:val="36"/>
          <w:szCs w:val="36"/>
        </w:rPr>
        <w:t>3.4.3.1 CONTROLADORES MVC</w:t>
      </w:r>
    </w:p>
    <w:p w:rsidR="006F268B" w:rsidRDefault="006F268B" w:rsidP="006F268B"/>
    <w:p w:rsidR="006F268B" w:rsidRDefault="006F268B" w:rsidP="006F268B"/>
    <w:p w:rsidR="006F268B" w:rsidRDefault="006F268B" w:rsidP="00FE2A7B">
      <w:pPr>
        <w:jc w:val="center"/>
      </w:pPr>
      <w:r>
        <w:rPr>
          <w:noProof/>
          <w:lang w:val="es-ES" w:eastAsia="es-ES"/>
        </w:rPr>
        <w:drawing>
          <wp:inline distT="0" distB="0" distL="0" distR="0">
            <wp:extent cx="4517390" cy="1555750"/>
            <wp:effectExtent l="19050" t="0" r="0" b="0"/>
            <wp:docPr id="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srcRect/>
                    <a:stretch>
                      <a:fillRect/>
                    </a:stretch>
                  </pic:blipFill>
                  <pic:spPr bwMode="auto">
                    <a:xfrm>
                      <a:off x="0" y="0"/>
                      <a:ext cx="4517390" cy="1555750"/>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5759450" cy="4495838"/>
            <wp:effectExtent l="19050" t="0" r="0" b="0"/>
            <wp:docPr id="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759450" cy="4495838"/>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lastRenderedPageBreak/>
        <w:drawing>
          <wp:inline distT="0" distB="0" distL="0" distR="0">
            <wp:extent cx="3589655" cy="1296670"/>
            <wp:effectExtent l="19050" t="0" r="0" b="0"/>
            <wp:docPr id="8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3589655" cy="1296670"/>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5759450" cy="3079608"/>
            <wp:effectExtent l="19050" t="0" r="0" b="0"/>
            <wp:docPr id="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759450" cy="3079608"/>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5029200" cy="1972310"/>
            <wp:effectExtent l="19050" t="0" r="0" b="0"/>
            <wp:docPr id="8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029200" cy="1972310"/>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lastRenderedPageBreak/>
        <w:drawing>
          <wp:inline distT="0" distB="0" distL="0" distR="0">
            <wp:extent cx="5172710" cy="3398520"/>
            <wp:effectExtent l="19050" t="0" r="8890" b="0"/>
            <wp:docPr id="8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srcRect/>
                    <a:stretch>
                      <a:fillRect/>
                    </a:stretch>
                  </pic:blipFill>
                  <pic:spPr bwMode="auto">
                    <a:xfrm>
                      <a:off x="0" y="0"/>
                      <a:ext cx="5172710" cy="3398520"/>
                    </a:xfrm>
                    <a:prstGeom prst="rect">
                      <a:avLst/>
                    </a:prstGeom>
                    <a:noFill/>
                    <a:ln w="9525">
                      <a:noFill/>
                      <a:miter lim="800000"/>
                      <a:headEnd/>
                      <a:tailEnd/>
                    </a:ln>
                  </pic:spPr>
                </pic:pic>
              </a:graphicData>
            </a:graphic>
          </wp:inline>
        </w:drawing>
      </w:r>
    </w:p>
    <w:p w:rsidR="006F268B" w:rsidRDefault="006F268B" w:rsidP="006F268B"/>
    <w:p w:rsidR="006F268B" w:rsidRDefault="006F268B" w:rsidP="00FE2A7B">
      <w:pPr>
        <w:jc w:val="center"/>
      </w:pPr>
      <w:r w:rsidRPr="00F7192B">
        <w:rPr>
          <w:noProof/>
          <w:lang w:val="es-ES" w:eastAsia="es-ES"/>
        </w:rPr>
        <w:drawing>
          <wp:inline distT="0" distB="0" distL="0" distR="0">
            <wp:extent cx="5759450" cy="3221610"/>
            <wp:effectExtent l="19050" t="0" r="0" b="0"/>
            <wp:docPr id="8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759450" cy="3221610"/>
                    </a:xfrm>
                    <a:prstGeom prst="rect">
                      <a:avLst/>
                    </a:prstGeom>
                    <a:noFill/>
                    <a:ln w="9525">
                      <a:noFill/>
                      <a:miter lim="800000"/>
                      <a:headEnd/>
                      <a:tailEnd/>
                    </a:ln>
                  </pic:spPr>
                </pic:pic>
              </a:graphicData>
            </a:graphic>
          </wp:inline>
        </w:drawing>
      </w:r>
    </w:p>
    <w:p w:rsidR="006F268B" w:rsidRDefault="006F268B" w:rsidP="006F268B">
      <w:pPr>
        <w:rPr>
          <w:b/>
          <w:sz w:val="36"/>
          <w:szCs w:val="36"/>
        </w:rPr>
      </w:pPr>
      <w:r>
        <w:rPr>
          <w:b/>
          <w:sz w:val="36"/>
          <w:szCs w:val="36"/>
        </w:rPr>
        <w:t>3.4.3.2 CONTROLADORES PERSONALIZADOS</w:t>
      </w:r>
    </w:p>
    <w:p w:rsidR="006F268B" w:rsidRDefault="006F268B" w:rsidP="006F268B"/>
    <w:p w:rsidR="006F268B" w:rsidRDefault="006F268B" w:rsidP="00FE2A7B">
      <w:pPr>
        <w:pStyle w:val="Prrafodelista"/>
        <w:ind w:hanging="720"/>
        <w:jc w:val="center"/>
      </w:pPr>
      <w:r w:rsidRPr="00F7192B">
        <w:rPr>
          <w:noProof/>
          <w:lang w:val="es-ES" w:eastAsia="es-ES"/>
        </w:rPr>
        <w:drawing>
          <wp:inline distT="0" distB="0" distL="0" distR="0">
            <wp:extent cx="5759450" cy="588306"/>
            <wp:effectExtent l="19050" t="0" r="0" b="0"/>
            <wp:docPr id="8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a:srcRect/>
                    <a:stretch>
                      <a:fillRect/>
                    </a:stretch>
                  </pic:blipFill>
                  <pic:spPr bwMode="auto">
                    <a:xfrm>
                      <a:off x="0" y="0"/>
                      <a:ext cx="5759450" cy="588306"/>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lastRenderedPageBreak/>
        <w:drawing>
          <wp:inline distT="0" distB="0" distL="0" distR="0">
            <wp:extent cx="4906645" cy="1896745"/>
            <wp:effectExtent l="19050" t="0" r="8255" b="0"/>
            <wp:docPr id="8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srcRect/>
                    <a:stretch>
                      <a:fillRect/>
                    </a:stretch>
                  </pic:blipFill>
                  <pic:spPr bwMode="auto">
                    <a:xfrm>
                      <a:off x="0" y="0"/>
                      <a:ext cx="4906645" cy="1896745"/>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3930650" cy="1508125"/>
            <wp:effectExtent l="19050" t="0" r="0" b="0"/>
            <wp:docPr id="8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srcRect/>
                    <a:stretch>
                      <a:fillRect/>
                    </a:stretch>
                  </pic:blipFill>
                  <pic:spPr bwMode="auto">
                    <a:xfrm>
                      <a:off x="0" y="0"/>
                      <a:ext cx="3930650" cy="1508125"/>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4674235" cy="1153160"/>
            <wp:effectExtent l="19050" t="0" r="0" b="0"/>
            <wp:docPr id="8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srcRect/>
                    <a:stretch>
                      <a:fillRect/>
                    </a:stretch>
                  </pic:blipFill>
                  <pic:spPr bwMode="auto">
                    <a:xfrm>
                      <a:off x="0" y="0"/>
                      <a:ext cx="4674235" cy="1153160"/>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4892675" cy="1657985"/>
            <wp:effectExtent l="19050" t="0" r="3175" b="0"/>
            <wp:docPr id="9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srcRect/>
                    <a:stretch>
                      <a:fillRect/>
                    </a:stretch>
                  </pic:blipFill>
                  <pic:spPr bwMode="auto">
                    <a:xfrm>
                      <a:off x="0" y="0"/>
                      <a:ext cx="4892675" cy="1657985"/>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5056505" cy="1391920"/>
            <wp:effectExtent l="19050" t="0" r="0" b="0"/>
            <wp:docPr id="91"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056505" cy="1391920"/>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lastRenderedPageBreak/>
        <w:drawing>
          <wp:inline distT="0" distB="0" distL="0" distR="0">
            <wp:extent cx="5759450" cy="1153071"/>
            <wp:effectExtent l="19050" t="0" r="0" b="0"/>
            <wp:docPr id="93"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srcRect/>
                    <a:stretch>
                      <a:fillRect/>
                    </a:stretch>
                  </pic:blipFill>
                  <pic:spPr bwMode="auto">
                    <a:xfrm>
                      <a:off x="0" y="0"/>
                      <a:ext cx="5759450" cy="1153071"/>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drawing>
          <wp:inline distT="0" distB="0" distL="0" distR="0">
            <wp:extent cx="2941320" cy="1712595"/>
            <wp:effectExtent l="19050" t="0" r="0" b="0"/>
            <wp:docPr id="9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srcRect/>
                    <a:stretch>
                      <a:fillRect/>
                    </a:stretch>
                  </pic:blipFill>
                  <pic:spPr bwMode="auto">
                    <a:xfrm>
                      <a:off x="0" y="0"/>
                      <a:ext cx="2941320" cy="1712595"/>
                    </a:xfrm>
                    <a:prstGeom prst="rect">
                      <a:avLst/>
                    </a:prstGeom>
                    <a:noFill/>
                    <a:ln w="9525">
                      <a:noFill/>
                      <a:miter lim="800000"/>
                      <a:headEnd/>
                      <a:tailEnd/>
                    </a:ln>
                  </pic:spPr>
                </pic:pic>
              </a:graphicData>
            </a:graphic>
          </wp:inline>
        </w:drawing>
      </w:r>
    </w:p>
    <w:p w:rsidR="006F268B" w:rsidRDefault="006F268B" w:rsidP="006F268B"/>
    <w:p w:rsidR="006F268B" w:rsidRDefault="006F268B" w:rsidP="006F268B">
      <w:pPr>
        <w:rPr>
          <w:b/>
          <w:sz w:val="36"/>
          <w:szCs w:val="36"/>
        </w:rPr>
      </w:pPr>
      <w:r>
        <w:rPr>
          <w:b/>
          <w:sz w:val="36"/>
          <w:szCs w:val="36"/>
        </w:rPr>
        <w:t>3.4.3.3 SERVICIOS</w:t>
      </w:r>
    </w:p>
    <w:p w:rsidR="006F268B" w:rsidRDefault="006F268B" w:rsidP="006F268B"/>
    <w:p w:rsidR="006F268B" w:rsidRDefault="006F268B" w:rsidP="00FE2A7B">
      <w:pPr>
        <w:jc w:val="center"/>
      </w:pPr>
      <w:r>
        <w:rPr>
          <w:noProof/>
          <w:lang w:val="es-ES" w:eastAsia="es-ES"/>
        </w:rPr>
        <w:drawing>
          <wp:inline distT="0" distB="0" distL="0" distR="0">
            <wp:extent cx="3582670" cy="1460500"/>
            <wp:effectExtent l="19050" t="0" r="0" b="0"/>
            <wp:docPr id="9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srcRect/>
                    <a:stretch>
                      <a:fillRect/>
                    </a:stretch>
                  </pic:blipFill>
                  <pic:spPr bwMode="auto">
                    <a:xfrm>
                      <a:off x="0" y="0"/>
                      <a:ext cx="3582670" cy="1460500"/>
                    </a:xfrm>
                    <a:prstGeom prst="rect">
                      <a:avLst/>
                    </a:prstGeom>
                    <a:noFill/>
                    <a:ln w="9525">
                      <a:noFill/>
                      <a:miter lim="800000"/>
                      <a:headEnd/>
                      <a:tailEnd/>
                    </a:ln>
                  </pic:spPr>
                </pic:pic>
              </a:graphicData>
            </a:graphic>
          </wp:inline>
        </w:drawing>
      </w:r>
    </w:p>
    <w:p w:rsidR="006F268B" w:rsidRDefault="006F268B" w:rsidP="006F268B">
      <w:pPr>
        <w:rPr>
          <w:noProof/>
          <w:lang w:val="es-ES" w:eastAsia="es-ES"/>
        </w:rPr>
      </w:pPr>
    </w:p>
    <w:p w:rsidR="006F268B" w:rsidRDefault="006F268B" w:rsidP="00FE2A7B">
      <w:pPr>
        <w:jc w:val="center"/>
      </w:pPr>
      <w:r w:rsidRPr="00F7192B">
        <w:rPr>
          <w:noProof/>
          <w:lang w:val="es-ES" w:eastAsia="es-ES"/>
        </w:rPr>
        <w:drawing>
          <wp:inline distT="0" distB="0" distL="0" distR="0">
            <wp:extent cx="5759450" cy="1870213"/>
            <wp:effectExtent l="19050" t="0" r="0" b="0"/>
            <wp:docPr id="9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srcRect/>
                    <a:stretch>
                      <a:fillRect/>
                    </a:stretch>
                  </pic:blipFill>
                  <pic:spPr bwMode="auto">
                    <a:xfrm>
                      <a:off x="0" y="0"/>
                      <a:ext cx="5759450" cy="1870213"/>
                    </a:xfrm>
                    <a:prstGeom prst="rect">
                      <a:avLst/>
                    </a:prstGeom>
                    <a:noFill/>
                    <a:ln w="9525">
                      <a:noFill/>
                      <a:miter lim="800000"/>
                      <a:headEnd/>
                      <a:tailEnd/>
                    </a:ln>
                  </pic:spPr>
                </pic:pic>
              </a:graphicData>
            </a:graphic>
          </wp:inline>
        </w:drawing>
      </w:r>
    </w:p>
    <w:p w:rsidR="006F268B" w:rsidRDefault="006F268B" w:rsidP="006F268B"/>
    <w:p w:rsidR="006F268B" w:rsidRDefault="006F268B" w:rsidP="006F268B">
      <w:pPr>
        <w:rPr>
          <w:b/>
          <w:sz w:val="36"/>
          <w:szCs w:val="36"/>
        </w:rPr>
      </w:pPr>
      <w:r>
        <w:rPr>
          <w:b/>
          <w:sz w:val="36"/>
          <w:szCs w:val="36"/>
        </w:rPr>
        <w:lastRenderedPageBreak/>
        <w:t>3.4.3.4 INTERFACES</w:t>
      </w:r>
    </w:p>
    <w:p w:rsidR="006F268B" w:rsidRDefault="006F268B" w:rsidP="006F268B"/>
    <w:p w:rsidR="006F268B" w:rsidRDefault="006F268B" w:rsidP="00FE2A7B">
      <w:pPr>
        <w:jc w:val="center"/>
      </w:pPr>
      <w:r w:rsidRPr="00F7192B">
        <w:rPr>
          <w:noProof/>
          <w:lang w:val="es-ES" w:eastAsia="es-ES"/>
        </w:rPr>
        <w:drawing>
          <wp:inline distT="0" distB="0" distL="0" distR="0">
            <wp:extent cx="5759450" cy="977512"/>
            <wp:effectExtent l="19050" t="0" r="0" b="0"/>
            <wp:docPr id="97"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srcRect/>
                    <a:stretch>
                      <a:fillRect/>
                    </a:stretch>
                  </pic:blipFill>
                  <pic:spPr bwMode="auto">
                    <a:xfrm>
                      <a:off x="0" y="0"/>
                      <a:ext cx="5759450" cy="977512"/>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drawing>
          <wp:inline distT="0" distB="0" distL="0" distR="0">
            <wp:extent cx="5759450" cy="746079"/>
            <wp:effectExtent l="19050" t="0" r="0" b="0"/>
            <wp:docPr id="9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a:srcRect/>
                    <a:stretch>
                      <a:fillRect/>
                    </a:stretch>
                  </pic:blipFill>
                  <pic:spPr bwMode="auto">
                    <a:xfrm>
                      <a:off x="0" y="0"/>
                      <a:ext cx="5759450" cy="746079"/>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drawing>
          <wp:inline distT="0" distB="0" distL="0" distR="0">
            <wp:extent cx="2060575" cy="1030605"/>
            <wp:effectExtent l="19050" t="0" r="0" b="0"/>
            <wp:docPr id="99"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srcRect/>
                    <a:stretch>
                      <a:fillRect/>
                    </a:stretch>
                  </pic:blipFill>
                  <pic:spPr bwMode="auto">
                    <a:xfrm>
                      <a:off x="0" y="0"/>
                      <a:ext cx="2060575" cy="1030605"/>
                    </a:xfrm>
                    <a:prstGeom prst="rect">
                      <a:avLst/>
                    </a:prstGeom>
                    <a:noFill/>
                    <a:ln w="9525">
                      <a:noFill/>
                      <a:miter lim="800000"/>
                      <a:headEnd/>
                      <a:tailEnd/>
                    </a:ln>
                  </pic:spPr>
                </pic:pic>
              </a:graphicData>
            </a:graphic>
          </wp:inline>
        </w:drawing>
      </w:r>
    </w:p>
    <w:p w:rsidR="006F268B" w:rsidRDefault="006F268B" w:rsidP="00FE2A7B">
      <w:pPr>
        <w:jc w:val="center"/>
      </w:pPr>
      <w:r w:rsidRPr="00F7192B">
        <w:rPr>
          <w:noProof/>
          <w:lang w:val="es-ES" w:eastAsia="es-ES"/>
        </w:rPr>
        <w:drawing>
          <wp:inline distT="0" distB="0" distL="0" distR="0">
            <wp:extent cx="3855720" cy="1371600"/>
            <wp:effectExtent l="19050" t="0" r="0" b="0"/>
            <wp:docPr id="10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srcRect/>
                    <a:stretch>
                      <a:fillRect/>
                    </a:stretch>
                  </pic:blipFill>
                  <pic:spPr bwMode="auto">
                    <a:xfrm>
                      <a:off x="0" y="0"/>
                      <a:ext cx="3855720" cy="1371600"/>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drawing>
          <wp:inline distT="0" distB="0" distL="0" distR="0">
            <wp:extent cx="5001895" cy="1269365"/>
            <wp:effectExtent l="19050" t="0" r="8255" b="0"/>
            <wp:docPr id="101"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srcRect/>
                    <a:stretch>
                      <a:fillRect/>
                    </a:stretch>
                  </pic:blipFill>
                  <pic:spPr bwMode="auto">
                    <a:xfrm>
                      <a:off x="0" y="0"/>
                      <a:ext cx="5001895" cy="1269365"/>
                    </a:xfrm>
                    <a:prstGeom prst="rect">
                      <a:avLst/>
                    </a:prstGeom>
                    <a:noFill/>
                    <a:ln w="9525">
                      <a:noFill/>
                      <a:miter lim="800000"/>
                      <a:headEnd/>
                      <a:tailEnd/>
                    </a:ln>
                  </pic:spPr>
                </pic:pic>
              </a:graphicData>
            </a:graphic>
          </wp:inline>
        </w:drawing>
      </w:r>
    </w:p>
    <w:p w:rsidR="006F268B" w:rsidRDefault="006F268B" w:rsidP="00FE2A7B">
      <w:pPr>
        <w:jc w:val="center"/>
      </w:pPr>
      <w:r>
        <w:rPr>
          <w:noProof/>
          <w:lang w:val="es-ES" w:eastAsia="es-ES"/>
        </w:rPr>
        <w:lastRenderedPageBreak/>
        <w:drawing>
          <wp:inline distT="0" distB="0" distL="0" distR="0">
            <wp:extent cx="2306320" cy="2115185"/>
            <wp:effectExtent l="19050" t="0" r="0" b="0"/>
            <wp:docPr id="10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srcRect/>
                    <a:stretch>
                      <a:fillRect/>
                    </a:stretch>
                  </pic:blipFill>
                  <pic:spPr bwMode="auto">
                    <a:xfrm>
                      <a:off x="0" y="0"/>
                      <a:ext cx="2306320" cy="2115185"/>
                    </a:xfrm>
                    <a:prstGeom prst="rect">
                      <a:avLst/>
                    </a:prstGeom>
                    <a:noFill/>
                    <a:ln w="9525">
                      <a:noFill/>
                      <a:miter lim="800000"/>
                      <a:headEnd/>
                      <a:tailEnd/>
                    </a:ln>
                  </pic:spPr>
                </pic:pic>
              </a:graphicData>
            </a:graphic>
          </wp:inline>
        </w:drawing>
      </w:r>
    </w:p>
    <w:p w:rsidR="008D27F6" w:rsidRDefault="008D27F6" w:rsidP="00664C62">
      <w:pPr>
        <w:rPr>
          <w:b/>
          <w:sz w:val="36"/>
          <w:szCs w:val="36"/>
        </w:rPr>
      </w:pPr>
    </w:p>
    <w:p w:rsidR="008D27F6" w:rsidRDefault="008D27F6" w:rsidP="00664C62">
      <w:pPr>
        <w:rPr>
          <w:b/>
          <w:sz w:val="36"/>
          <w:szCs w:val="36"/>
        </w:rPr>
      </w:pPr>
    </w:p>
    <w:p w:rsidR="00664C62" w:rsidRDefault="00664C62" w:rsidP="00664C62">
      <w:pPr>
        <w:rPr>
          <w:b/>
          <w:sz w:val="36"/>
          <w:szCs w:val="36"/>
        </w:rPr>
      </w:pPr>
      <w:r>
        <w:rPr>
          <w:b/>
          <w:sz w:val="36"/>
          <w:szCs w:val="36"/>
        </w:rPr>
        <w:t>3.5 DESCRIPCIÓN TÉCNICA</w:t>
      </w:r>
    </w:p>
    <w:p w:rsidR="00771684" w:rsidRDefault="00771684" w:rsidP="00664C62">
      <w:pPr>
        <w:rPr>
          <w:b/>
          <w:sz w:val="36"/>
          <w:szCs w:val="36"/>
        </w:rPr>
      </w:pPr>
    </w:p>
    <w:p w:rsidR="00771684" w:rsidRDefault="009B28EC" w:rsidP="00664C62">
      <w:pPr>
        <w:rPr>
          <w:b/>
          <w:sz w:val="36"/>
          <w:szCs w:val="36"/>
        </w:rPr>
      </w:pPr>
      <w:r>
        <w:rPr>
          <w:b/>
          <w:sz w:val="36"/>
          <w:szCs w:val="36"/>
        </w:rPr>
        <w:t>3.5.1 FRAMEWORKS UTILIZADOS</w:t>
      </w:r>
    </w:p>
    <w:p w:rsidR="001C136B" w:rsidRDefault="00DC1692" w:rsidP="00DC1692">
      <w:pPr>
        <w:pStyle w:val="Prrafodelista"/>
        <w:numPr>
          <w:ilvl w:val="0"/>
          <w:numId w:val="7"/>
        </w:numPr>
      </w:pPr>
      <w:r>
        <w:t xml:space="preserve">Net framework 4.6.1: </w:t>
      </w:r>
      <w:r w:rsidR="00C107D3">
        <w:t>F</w:t>
      </w:r>
      <w:r>
        <w:t xml:space="preserve">ramework esencial para la compilación y ejecución de la solución basada en core 2 de Microsoft. </w:t>
      </w:r>
    </w:p>
    <w:p w:rsidR="00DC1692" w:rsidRDefault="00DC1692" w:rsidP="00DC1692">
      <w:pPr>
        <w:pStyle w:val="Prrafodelista"/>
        <w:numPr>
          <w:ilvl w:val="0"/>
          <w:numId w:val="7"/>
        </w:numPr>
      </w:pPr>
      <w:r>
        <w:t>Entity Framework 6.2.0-Beta</w:t>
      </w:r>
      <w:r w:rsidR="00C107D3">
        <w:t>: Es el framework utilizado como intermediario en la comunicación con una base de datos mediante la creación de modelos que contenga las columnas de cada tabla. Este framework elude la necesidad de crear conexiones a la base de datos y de su gestión así como el ahorro de crear querys específicas para la consulta sobre la base de datos.</w:t>
      </w:r>
    </w:p>
    <w:p w:rsidR="00C107D3" w:rsidRPr="001C136B" w:rsidRDefault="00C107D3" w:rsidP="00C107D3"/>
    <w:p w:rsidR="009B28EC" w:rsidRDefault="009B28EC" w:rsidP="00664C62">
      <w:pPr>
        <w:rPr>
          <w:b/>
          <w:sz w:val="36"/>
          <w:szCs w:val="36"/>
        </w:rPr>
      </w:pPr>
      <w:r>
        <w:rPr>
          <w:b/>
          <w:sz w:val="36"/>
          <w:szCs w:val="36"/>
        </w:rPr>
        <w:t>3.5.2 CLASES</w:t>
      </w:r>
      <w:r w:rsidR="00C107D3">
        <w:rPr>
          <w:b/>
          <w:sz w:val="36"/>
          <w:szCs w:val="36"/>
        </w:rPr>
        <w:t xml:space="preserve"> </w:t>
      </w:r>
    </w:p>
    <w:p w:rsidR="009B28EC" w:rsidRDefault="009B28EC" w:rsidP="00664C62">
      <w:pPr>
        <w:rPr>
          <w:b/>
          <w:sz w:val="36"/>
          <w:szCs w:val="36"/>
        </w:rPr>
      </w:pPr>
      <w:r>
        <w:rPr>
          <w:b/>
          <w:sz w:val="36"/>
          <w:szCs w:val="36"/>
        </w:rPr>
        <w:t>3.5.3 MÉTODOS</w:t>
      </w:r>
    </w:p>
    <w:p w:rsidR="009B28EC" w:rsidRDefault="009B28EC" w:rsidP="00664C62">
      <w:pPr>
        <w:rPr>
          <w:b/>
          <w:sz w:val="36"/>
          <w:szCs w:val="36"/>
        </w:rPr>
      </w:pPr>
      <w:r>
        <w:rPr>
          <w:b/>
          <w:sz w:val="36"/>
          <w:szCs w:val="36"/>
        </w:rPr>
        <w:t>3.5.4 MODELOS</w:t>
      </w:r>
    </w:p>
    <w:p w:rsidR="009B28EC" w:rsidRDefault="009B28EC" w:rsidP="00664C62">
      <w:pPr>
        <w:rPr>
          <w:b/>
          <w:sz w:val="36"/>
          <w:szCs w:val="36"/>
        </w:rPr>
      </w:pPr>
      <w:r>
        <w:rPr>
          <w:b/>
          <w:sz w:val="36"/>
          <w:szCs w:val="36"/>
        </w:rPr>
        <w:lastRenderedPageBreak/>
        <w:t>3.5.5 CONTROLADORES</w:t>
      </w:r>
    </w:p>
    <w:p w:rsidR="009B28EC" w:rsidRDefault="009B28EC" w:rsidP="00664C62">
      <w:pPr>
        <w:rPr>
          <w:b/>
          <w:sz w:val="36"/>
          <w:szCs w:val="36"/>
        </w:rPr>
      </w:pPr>
      <w:r>
        <w:rPr>
          <w:b/>
          <w:sz w:val="36"/>
          <w:szCs w:val="36"/>
        </w:rPr>
        <w:t>3.5.6 CONTROLES PARTICULARES</w:t>
      </w:r>
    </w:p>
    <w:p w:rsidR="009B28EC" w:rsidRDefault="009B28EC" w:rsidP="00664C62">
      <w:pPr>
        <w:rPr>
          <w:b/>
          <w:sz w:val="36"/>
          <w:szCs w:val="36"/>
        </w:rPr>
      </w:pPr>
      <w:r>
        <w:rPr>
          <w:b/>
          <w:sz w:val="36"/>
          <w:szCs w:val="36"/>
        </w:rPr>
        <w:t>3.5.7 VISTAS</w:t>
      </w:r>
    </w:p>
    <w:p w:rsidR="009B28EC" w:rsidRDefault="009B28EC" w:rsidP="00664C62">
      <w:pPr>
        <w:rPr>
          <w:b/>
          <w:sz w:val="36"/>
          <w:szCs w:val="36"/>
        </w:rPr>
      </w:pPr>
      <w:r>
        <w:rPr>
          <w:b/>
          <w:sz w:val="36"/>
          <w:szCs w:val="36"/>
        </w:rPr>
        <w:t>3.5.8 SERVICIOS</w:t>
      </w:r>
    </w:p>
    <w:p w:rsidR="009B28EC" w:rsidRDefault="009B28EC" w:rsidP="00664C62">
      <w:pPr>
        <w:rPr>
          <w:b/>
          <w:sz w:val="36"/>
          <w:szCs w:val="36"/>
        </w:rPr>
      </w:pPr>
      <w:r>
        <w:rPr>
          <w:b/>
          <w:sz w:val="36"/>
          <w:szCs w:val="36"/>
        </w:rPr>
        <w:t>3.5.9 DEPENDENCIAS</w:t>
      </w:r>
    </w:p>
    <w:p w:rsidR="009B28EC" w:rsidRDefault="009B28EC" w:rsidP="00664C62">
      <w:pPr>
        <w:rPr>
          <w:b/>
          <w:sz w:val="36"/>
          <w:szCs w:val="36"/>
        </w:rPr>
      </w:pPr>
      <w:r>
        <w:rPr>
          <w:b/>
          <w:sz w:val="36"/>
          <w:szCs w:val="36"/>
        </w:rPr>
        <w:t>3.5.10 INTERFACES</w:t>
      </w:r>
    </w:p>
    <w:p w:rsidR="009B28EC" w:rsidRDefault="009B28EC" w:rsidP="00664C62">
      <w:pPr>
        <w:rPr>
          <w:b/>
          <w:sz w:val="36"/>
          <w:szCs w:val="36"/>
        </w:rPr>
      </w:pPr>
      <w:r>
        <w:rPr>
          <w:b/>
          <w:sz w:val="36"/>
          <w:szCs w:val="36"/>
        </w:rPr>
        <w:t>3.5.11 BASE DE DATOS</w:t>
      </w:r>
    </w:p>
    <w:p w:rsidR="00424A46" w:rsidRDefault="009B28EC" w:rsidP="00997368">
      <w:pPr>
        <w:rPr>
          <w:b/>
          <w:sz w:val="36"/>
          <w:szCs w:val="36"/>
        </w:rPr>
      </w:pPr>
      <w:r>
        <w:rPr>
          <w:b/>
          <w:sz w:val="36"/>
          <w:szCs w:val="36"/>
        </w:rPr>
        <w:t>3.5.12 IMPLEMENTACIÓN MVC</w:t>
      </w:r>
    </w:p>
    <w:p w:rsidR="0045389A" w:rsidRDefault="0045389A" w:rsidP="00997368">
      <w:pPr>
        <w:rPr>
          <w:b/>
          <w:sz w:val="36"/>
          <w:szCs w:val="36"/>
        </w:rPr>
      </w:pPr>
    </w:p>
    <w:p w:rsidR="0045389A" w:rsidRDefault="0045389A" w:rsidP="00997368">
      <w:pPr>
        <w:rPr>
          <w:b/>
          <w:sz w:val="36"/>
          <w:szCs w:val="36"/>
        </w:rPr>
      </w:pPr>
    </w:p>
    <w:p w:rsidR="0045389A" w:rsidRDefault="0045389A" w:rsidP="00997368">
      <w:pPr>
        <w:rPr>
          <w:b/>
          <w:sz w:val="36"/>
          <w:szCs w:val="36"/>
        </w:rPr>
      </w:pPr>
    </w:p>
    <w:p w:rsidR="00E8325B" w:rsidRDefault="00E8325B" w:rsidP="00997368">
      <w:pPr>
        <w:rPr>
          <w:b/>
          <w:sz w:val="36"/>
          <w:szCs w:val="36"/>
        </w:rPr>
      </w:pPr>
    </w:p>
    <w:p w:rsidR="00495E11" w:rsidRDefault="00495E11" w:rsidP="00997368">
      <w:pPr>
        <w:rPr>
          <w:b/>
          <w:sz w:val="36"/>
          <w:szCs w:val="36"/>
        </w:rPr>
      </w:pPr>
    </w:p>
    <w:p w:rsidR="00495E11" w:rsidRDefault="00495E11" w:rsidP="00997368">
      <w:pPr>
        <w:rPr>
          <w:b/>
          <w:sz w:val="36"/>
          <w:szCs w:val="36"/>
        </w:rPr>
      </w:pPr>
    </w:p>
    <w:p w:rsidR="00495E11" w:rsidRDefault="00495E11" w:rsidP="00997368">
      <w:pPr>
        <w:rPr>
          <w:b/>
          <w:sz w:val="36"/>
          <w:szCs w:val="36"/>
        </w:rPr>
      </w:pPr>
    </w:p>
    <w:p w:rsidR="00495E11" w:rsidRDefault="00495E11" w:rsidP="00997368">
      <w:pPr>
        <w:rPr>
          <w:b/>
          <w:sz w:val="36"/>
          <w:szCs w:val="36"/>
        </w:rPr>
      </w:pPr>
    </w:p>
    <w:p w:rsidR="00EF3953" w:rsidRDefault="00EF3953" w:rsidP="00997368"/>
    <w:p w:rsidR="00500B3B" w:rsidRPr="00EF3953" w:rsidRDefault="00500B3B" w:rsidP="00997368"/>
    <w:p w:rsidR="00997368" w:rsidRDefault="00997368" w:rsidP="00997368">
      <w:pPr>
        <w:rPr>
          <w:b/>
          <w:sz w:val="36"/>
          <w:szCs w:val="36"/>
        </w:rPr>
      </w:pPr>
    </w:p>
    <w:p w:rsidR="00086183" w:rsidRDefault="00086183" w:rsidP="00997368">
      <w:pPr>
        <w:rPr>
          <w:b/>
          <w:sz w:val="36"/>
          <w:szCs w:val="36"/>
        </w:rPr>
      </w:pPr>
      <w:r>
        <w:rPr>
          <w:b/>
          <w:sz w:val="36"/>
          <w:szCs w:val="36"/>
        </w:rPr>
        <w:t>ANEXO 1. DESCRIPCIÓN REQUISITOS FUNCIONALES</w:t>
      </w:r>
    </w:p>
    <w:tbl>
      <w:tblPr>
        <w:tblStyle w:val="Tablaconcuadrcula"/>
        <w:tblW w:w="0" w:type="auto"/>
        <w:tblLook w:val="04A0"/>
      </w:tblPr>
      <w:tblGrid>
        <w:gridCol w:w="4322"/>
        <w:gridCol w:w="4322"/>
      </w:tblGrid>
      <w:tr w:rsidR="00086183" w:rsidTr="00BE32C0">
        <w:tc>
          <w:tcPr>
            <w:tcW w:w="4322" w:type="dxa"/>
          </w:tcPr>
          <w:p w:rsidR="00086183" w:rsidRDefault="00086183" w:rsidP="0038329B">
            <w:pPr>
              <w:jc w:val="center"/>
            </w:pPr>
            <w:r>
              <w:t>CÓDIGO REQUISITO FUNCIONAL</w:t>
            </w:r>
          </w:p>
        </w:tc>
        <w:tc>
          <w:tcPr>
            <w:tcW w:w="4322" w:type="dxa"/>
          </w:tcPr>
          <w:p w:rsidR="00086183" w:rsidRDefault="00086183" w:rsidP="0038329B">
            <w:pPr>
              <w:jc w:val="center"/>
            </w:pPr>
            <w:r>
              <w:t>DESCRIPCIÓN</w:t>
            </w:r>
          </w:p>
          <w:p w:rsidR="00086183" w:rsidRDefault="00086183" w:rsidP="0038329B">
            <w:pPr>
              <w:jc w:val="center"/>
            </w:pPr>
          </w:p>
        </w:tc>
      </w:tr>
      <w:tr w:rsidR="00086183" w:rsidTr="00BE32C0">
        <w:tc>
          <w:tcPr>
            <w:tcW w:w="4322" w:type="dxa"/>
          </w:tcPr>
          <w:p w:rsidR="00086183" w:rsidRDefault="00086183" w:rsidP="00BE32C0">
            <w:r>
              <w:t>RQF-1</w:t>
            </w:r>
          </w:p>
        </w:tc>
        <w:tc>
          <w:tcPr>
            <w:tcW w:w="4322" w:type="dxa"/>
          </w:tcPr>
          <w:p w:rsidR="00086183" w:rsidRDefault="00086183" w:rsidP="00BE32C0">
            <w:r w:rsidRPr="00495738">
              <w:rPr>
                <w:color w:val="000000" w:themeColor="text1"/>
              </w:rPr>
              <w:t>El  sistema deberá controlar el acceso a la plataforma mediante un sistema de control de usuario y contraseña</w:t>
            </w:r>
            <w:r>
              <w:rPr>
                <w:color w:val="000000" w:themeColor="text1"/>
              </w:rPr>
              <w:t>.</w:t>
            </w:r>
          </w:p>
        </w:tc>
      </w:tr>
      <w:tr w:rsidR="00086183" w:rsidTr="00BE32C0">
        <w:tc>
          <w:tcPr>
            <w:tcW w:w="4322" w:type="dxa"/>
          </w:tcPr>
          <w:p w:rsidR="00086183" w:rsidRDefault="00086183" w:rsidP="00BE32C0">
            <w:r>
              <w:t>RQF-2</w:t>
            </w:r>
          </w:p>
        </w:tc>
        <w:tc>
          <w:tcPr>
            <w:tcW w:w="4322" w:type="dxa"/>
          </w:tcPr>
          <w:p w:rsidR="00086183" w:rsidRPr="00495738" w:rsidRDefault="00086183" w:rsidP="00BE32C0">
            <w:pPr>
              <w:rPr>
                <w:color w:val="000000" w:themeColor="text1"/>
              </w:rPr>
            </w:pPr>
            <w:r w:rsidRPr="00495738">
              <w:rPr>
                <w:color w:val="000000" w:themeColor="text1"/>
              </w:rPr>
              <w:t>El sistema deberá permitir acceder a los usuarios que hayan olvidado la contraseña mediante la generación de una nueva contraseña cuando coincidan email y la identi</w:t>
            </w:r>
            <w:r>
              <w:rPr>
                <w:color w:val="000000" w:themeColor="text1"/>
              </w:rPr>
              <w:t>ficación de usuario mediante el envío de un email.</w:t>
            </w:r>
          </w:p>
        </w:tc>
      </w:tr>
      <w:tr w:rsidR="00086183" w:rsidTr="00BE32C0">
        <w:tc>
          <w:tcPr>
            <w:tcW w:w="4322" w:type="dxa"/>
          </w:tcPr>
          <w:p w:rsidR="00086183" w:rsidRDefault="00086183" w:rsidP="00BE32C0">
            <w:r>
              <w:t>RQF-3</w:t>
            </w:r>
          </w:p>
        </w:tc>
        <w:tc>
          <w:tcPr>
            <w:tcW w:w="4322" w:type="dxa"/>
          </w:tcPr>
          <w:p w:rsidR="00086183" w:rsidRDefault="00086183" w:rsidP="00BE32C0">
            <w:r>
              <w:rPr>
                <w:color w:val="000000" w:themeColor="text1"/>
              </w:rPr>
              <w:t>El sistema deberá detectar e informar al usuario si los datos en el proceso de login son incorrectos o si el formato introducido no es válido.</w:t>
            </w:r>
          </w:p>
        </w:tc>
      </w:tr>
      <w:tr w:rsidR="00086183" w:rsidTr="00BE32C0">
        <w:tc>
          <w:tcPr>
            <w:tcW w:w="4322" w:type="dxa"/>
          </w:tcPr>
          <w:p w:rsidR="00086183" w:rsidRDefault="00086183" w:rsidP="00BE32C0">
            <w:r>
              <w:t>RQF-5</w:t>
            </w:r>
          </w:p>
        </w:tc>
        <w:tc>
          <w:tcPr>
            <w:tcW w:w="4322" w:type="dxa"/>
          </w:tcPr>
          <w:p w:rsidR="00086183" w:rsidRDefault="00086183" w:rsidP="00BE32C0">
            <w:r w:rsidRPr="00495738">
              <w:rPr>
                <w:color w:val="000000" w:themeColor="text1"/>
              </w:rPr>
              <w:t xml:space="preserve">El sistema </w:t>
            </w:r>
            <w:r>
              <w:rPr>
                <w:color w:val="000000" w:themeColor="text1"/>
              </w:rPr>
              <w:t>deberá permitir dar de alta a un nuevo usuario/trabajador en la plataforma, indicando nombre completo,  rol,  usuario, contraseña y email.</w:t>
            </w:r>
          </w:p>
        </w:tc>
      </w:tr>
      <w:tr w:rsidR="00086183" w:rsidTr="00BE32C0">
        <w:tc>
          <w:tcPr>
            <w:tcW w:w="4322" w:type="dxa"/>
          </w:tcPr>
          <w:p w:rsidR="00086183" w:rsidRDefault="00086183" w:rsidP="00BE32C0">
            <w:r>
              <w:t>RQF-6</w:t>
            </w:r>
          </w:p>
        </w:tc>
        <w:tc>
          <w:tcPr>
            <w:tcW w:w="4322" w:type="dxa"/>
          </w:tcPr>
          <w:p w:rsidR="00086183" w:rsidRPr="00495738" w:rsidRDefault="00086183" w:rsidP="00BE32C0">
            <w:pPr>
              <w:rPr>
                <w:color w:val="000000" w:themeColor="text1"/>
              </w:rPr>
            </w:pPr>
            <w:r w:rsidRPr="00495738">
              <w:rPr>
                <w:color w:val="000000" w:themeColor="text1"/>
              </w:rPr>
              <w:t xml:space="preserve">El sistema deberá </w:t>
            </w:r>
            <w:r>
              <w:rPr>
                <w:color w:val="000000" w:themeColor="text1"/>
              </w:rPr>
              <w:t>permitir dar de baja un usuario existente de la plataforma eliminando todos los datos asociados.</w:t>
            </w:r>
          </w:p>
        </w:tc>
      </w:tr>
      <w:tr w:rsidR="00086183" w:rsidTr="00BE32C0">
        <w:tc>
          <w:tcPr>
            <w:tcW w:w="4322" w:type="dxa"/>
          </w:tcPr>
          <w:p w:rsidR="00086183" w:rsidRDefault="00086183" w:rsidP="00BE32C0">
            <w:r>
              <w:t>RQF-7</w:t>
            </w:r>
          </w:p>
        </w:tc>
        <w:tc>
          <w:tcPr>
            <w:tcW w:w="4322" w:type="dxa"/>
          </w:tcPr>
          <w:p w:rsidR="00086183" w:rsidRDefault="00086183" w:rsidP="00BE32C0">
            <w:pPr>
              <w:rPr>
                <w:color w:val="000000" w:themeColor="text1"/>
              </w:rPr>
            </w:pPr>
            <w:r w:rsidRPr="00495738">
              <w:rPr>
                <w:color w:val="000000" w:themeColor="text1"/>
              </w:rPr>
              <w:t xml:space="preserve">El sistema deberá </w:t>
            </w:r>
            <w:r>
              <w:rPr>
                <w:color w:val="000000" w:themeColor="text1"/>
              </w:rPr>
              <w:t>informar al realizarse el login del stock actual y de las máquinas asociadas al usuario logueado.</w:t>
            </w:r>
          </w:p>
          <w:p w:rsidR="0038329B" w:rsidRDefault="0038329B" w:rsidP="00BE32C0"/>
        </w:tc>
      </w:tr>
      <w:tr w:rsidR="00086183" w:rsidTr="00BE32C0">
        <w:tc>
          <w:tcPr>
            <w:tcW w:w="4322" w:type="dxa"/>
          </w:tcPr>
          <w:p w:rsidR="00086183" w:rsidRDefault="00086183" w:rsidP="00BE32C0">
            <w:r>
              <w:t>RQF-8</w:t>
            </w:r>
          </w:p>
        </w:tc>
        <w:tc>
          <w:tcPr>
            <w:tcW w:w="4322" w:type="dxa"/>
          </w:tcPr>
          <w:p w:rsidR="00086183" w:rsidRDefault="00086183" w:rsidP="00BE32C0">
            <w:r w:rsidRPr="00495738">
              <w:rPr>
                <w:color w:val="000000" w:themeColor="text1"/>
              </w:rPr>
              <w:t xml:space="preserve">El sistema deberá </w:t>
            </w:r>
            <w:r>
              <w:rPr>
                <w:color w:val="000000" w:themeColor="text1"/>
              </w:rPr>
              <w:t>dar información sobre los usuarios datos de alta en la plataforma y su rol asociado.</w:t>
            </w:r>
          </w:p>
        </w:tc>
      </w:tr>
      <w:tr w:rsidR="00086183" w:rsidTr="00BE32C0">
        <w:tc>
          <w:tcPr>
            <w:tcW w:w="4322" w:type="dxa"/>
          </w:tcPr>
          <w:p w:rsidR="00086183" w:rsidRDefault="00086183" w:rsidP="00BE32C0">
            <w:r>
              <w:t>RQF-9</w:t>
            </w:r>
          </w:p>
        </w:tc>
        <w:tc>
          <w:tcPr>
            <w:tcW w:w="4322" w:type="dxa"/>
          </w:tcPr>
          <w:p w:rsidR="00086183" w:rsidRPr="00495738" w:rsidRDefault="00086183" w:rsidP="00BE32C0">
            <w:pPr>
              <w:rPr>
                <w:color w:val="000000" w:themeColor="text1"/>
              </w:rPr>
            </w:pPr>
            <w:r w:rsidRPr="00495738">
              <w:rPr>
                <w:color w:val="000000" w:themeColor="text1"/>
              </w:rPr>
              <w:t xml:space="preserve">El sistema deberá </w:t>
            </w:r>
            <w:r>
              <w:rPr>
                <w:color w:val="000000" w:themeColor="text1"/>
              </w:rPr>
              <w:t xml:space="preserve">permitir asociar una </w:t>
            </w:r>
            <w:r>
              <w:rPr>
                <w:color w:val="000000" w:themeColor="text1"/>
              </w:rPr>
              <w:lastRenderedPageBreak/>
              <w:t>máquina determinada a cada usuario mostrando el rol específico de cada usuario.</w:t>
            </w:r>
          </w:p>
        </w:tc>
      </w:tr>
      <w:tr w:rsidR="00086183" w:rsidTr="00BE32C0">
        <w:tc>
          <w:tcPr>
            <w:tcW w:w="4322" w:type="dxa"/>
          </w:tcPr>
          <w:p w:rsidR="00086183" w:rsidRDefault="00086183" w:rsidP="00BE32C0">
            <w:r>
              <w:lastRenderedPageBreak/>
              <w:t>RQF-10</w:t>
            </w:r>
          </w:p>
        </w:tc>
        <w:tc>
          <w:tcPr>
            <w:tcW w:w="4322" w:type="dxa"/>
          </w:tcPr>
          <w:p w:rsidR="00086183" w:rsidRPr="00495738" w:rsidRDefault="00086183" w:rsidP="00BE32C0">
            <w:pPr>
              <w:rPr>
                <w:color w:val="000000" w:themeColor="text1"/>
              </w:rPr>
            </w:pPr>
            <w:r w:rsidRPr="00495738">
              <w:rPr>
                <w:color w:val="000000" w:themeColor="text1"/>
              </w:rPr>
              <w:t xml:space="preserve">El sistema deberá </w:t>
            </w:r>
            <w:r>
              <w:rPr>
                <w:color w:val="000000" w:themeColor="text1"/>
              </w:rPr>
              <w:t>registrar y mostrar  los datos de conexión y login a la plataforma sin exclusión.</w:t>
            </w:r>
          </w:p>
        </w:tc>
      </w:tr>
      <w:tr w:rsidR="00086183" w:rsidTr="00BE32C0">
        <w:tc>
          <w:tcPr>
            <w:tcW w:w="4322" w:type="dxa"/>
          </w:tcPr>
          <w:p w:rsidR="00086183" w:rsidRDefault="00086183" w:rsidP="00BE32C0">
            <w:r>
              <w:t>RQF-11</w:t>
            </w:r>
          </w:p>
        </w:tc>
        <w:tc>
          <w:tcPr>
            <w:tcW w:w="4322" w:type="dxa"/>
          </w:tcPr>
          <w:p w:rsidR="00086183" w:rsidRPr="00495738" w:rsidRDefault="00086183" w:rsidP="00BE32C0">
            <w:pPr>
              <w:rPr>
                <w:color w:val="000000" w:themeColor="text1"/>
              </w:rPr>
            </w:pPr>
            <w:r>
              <w:rPr>
                <w:color w:val="000000" w:themeColor="text1"/>
              </w:rPr>
              <w:t>El sistema deberá permitir cerrar sesión del acceso a la plataforma.</w:t>
            </w:r>
          </w:p>
        </w:tc>
      </w:tr>
      <w:tr w:rsidR="00086183" w:rsidTr="00BE32C0">
        <w:tc>
          <w:tcPr>
            <w:tcW w:w="4322" w:type="dxa"/>
          </w:tcPr>
          <w:p w:rsidR="00086183" w:rsidRDefault="00086183" w:rsidP="00BE32C0">
            <w:r>
              <w:t>RQF-12</w:t>
            </w:r>
          </w:p>
        </w:tc>
        <w:tc>
          <w:tcPr>
            <w:tcW w:w="4322" w:type="dxa"/>
          </w:tcPr>
          <w:p w:rsidR="00086183" w:rsidRDefault="00086183" w:rsidP="00BE32C0">
            <w:r w:rsidRPr="00495738">
              <w:rPr>
                <w:color w:val="000000" w:themeColor="text1"/>
              </w:rPr>
              <w:t xml:space="preserve">El sistema deberá </w:t>
            </w:r>
            <w:r>
              <w:rPr>
                <w:color w:val="000000" w:themeColor="text1"/>
              </w:rPr>
              <w:t>mostrar información de ayuda sobre la plataforma y acceso a información de comunicación con el administrador.</w:t>
            </w:r>
          </w:p>
        </w:tc>
      </w:tr>
      <w:tr w:rsidR="00086183" w:rsidTr="00BE32C0">
        <w:tc>
          <w:tcPr>
            <w:tcW w:w="4322" w:type="dxa"/>
          </w:tcPr>
          <w:p w:rsidR="00086183" w:rsidRDefault="00086183" w:rsidP="00BE32C0">
            <w:r>
              <w:t>RQF-13</w:t>
            </w:r>
          </w:p>
        </w:tc>
        <w:tc>
          <w:tcPr>
            <w:tcW w:w="4322" w:type="dxa"/>
          </w:tcPr>
          <w:p w:rsidR="00086183" w:rsidRDefault="00086183" w:rsidP="00BE32C0">
            <w:r w:rsidRPr="00495738">
              <w:rPr>
                <w:color w:val="000000" w:themeColor="text1"/>
              </w:rPr>
              <w:t xml:space="preserve">El sistema deberá </w:t>
            </w:r>
            <w:r>
              <w:rPr>
                <w:color w:val="000000" w:themeColor="text1"/>
              </w:rPr>
              <w:t>permitir dar de alta una nueva máquina indicando modelo, ciudad, dirección, población y  número de slots.</w:t>
            </w:r>
          </w:p>
        </w:tc>
      </w:tr>
      <w:tr w:rsidR="00086183" w:rsidTr="00BE32C0">
        <w:tc>
          <w:tcPr>
            <w:tcW w:w="4322" w:type="dxa"/>
          </w:tcPr>
          <w:p w:rsidR="00086183" w:rsidRDefault="00086183" w:rsidP="00BE32C0">
            <w:r>
              <w:t>RQF-14</w:t>
            </w:r>
          </w:p>
        </w:tc>
        <w:tc>
          <w:tcPr>
            <w:tcW w:w="4322" w:type="dxa"/>
          </w:tcPr>
          <w:p w:rsidR="00086183" w:rsidRDefault="00086183" w:rsidP="00BE32C0">
            <w:r>
              <w:rPr>
                <w:color w:val="000000" w:themeColor="text1"/>
              </w:rPr>
              <w:t>El sistema deberá permitir modificar datos de cada máquina, incluyendo  modelo, ciudad,  población y dirección.</w:t>
            </w:r>
          </w:p>
        </w:tc>
      </w:tr>
      <w:tr w:rsidR="00086183" w:rsidTr="00BE32C0">
        <w:tc>
          <w:tcPr>
            <w:tcW w:w="4322" w:type="dxa"/>
          </w:tcPr>
          <w:p w:rsidR="00086183" w:rsidRDefault="00086183" w:rsidP="00BE32C0">
            <w:r>
              <w:t>RQF-15</w:t>
            </w:r>
          </w:p>
        </w:tc>
        <w:tc>
          <w:tcPr>
            <w:tcW w:w="4322" w:type="dxa"/>
          </w:tcPr>
          <w:p w:rsidR="00086183" w:rsidRDefault="00086183" w:rsidP="00BE32C0">
            <w:r w:rsidRPr="00495738">
              <w:rPr>
                <w:color w:val="000000" w:themeColor="text1"/>
              </w:rPr>
              <w:t xml:space="preserve">El sistema </w:t>
            </w:r>
            <w:r>
              <w:rPr>
                <w:color w:val="000000" w:themeColor="text1"/>
              </w:rPr>
              <w:t>deberá permitir eliminar por completo las máquinas seleccionadas y sus datos asociados.</w:t>
            </w:r>
          </w:p>
        </w:tc>
      </w:tr>
      <w:tr w:rsidR="00086183" w:rsidTr="00BE32C0">
        <w:tc>
          <w:tcPr>
            <w:tcW w:w="4322" w:type="dxa"/>
          </w:tcPr>
          <w:p w:rsidR="00086183" w:rsidRDefault="00086183" w:rsidP="00BE32C0">
            <w:r>
              <w:t>RQF-16</w:t>
            </w:r>
          </w:p>
        </w:tc>
        <w:tc>
          <w:tcPr>
            <w:tcW w:w="4322" w:type="dxa"/>
          </w:tcPr>
          <w:p w:rsidR="00086183" w:rsidRDefault="00086183" w:rsidP="00BE32C0">
            <w:r w:rsidRPr="00495738">
              <w:rPr>
                <w:color w:val="000000" w:themeColor="text1"/>
              </w:rPr>
              <w:t xml:space="preserve">El sistema deberá </w:t>
            </w:r>
            <w:r>
              <w:rPr>
                <w:color w:val="000000" w:themeColor="text1"/>
              </w:rPr>
              <w:t>mostrar la ubicación de la máquina posicionándola en google maps</w:t>
            </w:r>
          </w:p>
        </w:tc>
      </w:tr>
      <w:tr w:rsidR="00086183" w:rsidTr="00BE32C0">
        <w:tc>
          <w:tcPr>
            <w:tcW w:w="4322" w:type="dxa"/>
          </w:tcPr>
          <w:p w:rsidR="00086183" w:rsidRDefault="00086183" w:rsidP="00BE32C0">
            <w:r>
              <w:t>RQF-17</w:t>
            </w:r>
          </w:p>
        </w:tc>
        <w:tc>
          <w:tcPr>
            <w:tcW w:w="4322" w:type="dxa"/>
          </w:tcPr>
          <w:p w:rsidR="00086183" w:rsidRDefault="00086183" w:rsidP="00BE32C0">
            <w:pPr>
              <w:rPr>
                <w:color w:val="000000" w:themeColor="text1"/>
              </w:rPr>
            </w:pPr>
            <w:r w:rsidRPr="00495738">
              <w:rPr>
                <w:color w:val="000000" w:themeColor="text1"/>
              </w:rPr>
              <w:t xml:space="preserve">El sistema </w:t>
            </w:r>
            <w:r>
              <w:rPr>
                <w:color w:val="000000" w:themeColor="text1"/>
              </w:rPr>
              <w:t>deberá mostrar los ítems que tiene cada máquina incluyendo el slot en el que se encuentra,  la cantidad y el precio.</w:t>
            </w:r>
          </w:p>
          <w:p w:rsidR="0038329B" w:rsidRDefault="0038329B" w:rsidP="00BE32C0">
            <w:pPr>
              <w:rPr>
                <w:color w:val="000000" w:themeColor="text1"/>
              </w:rPr>
            </w:pPr>
          </w:p>
          <w:p w:rsidR="0038329B" w:rsidRDefault="0038329B" w:rsidP="00BE32C0">
            <w:pPr>
              <w:rPr>
                <w:color w:val="000000" w:themeColor="text1"/>
              </w:rPr>
            </w:pPr>
          </w:p>
          <w:p w:rsidR="0038329B" w:rsidRPr="00495738" w:rsidRDefault="0038329B" w:rsidP="00BE32C0">
            <w:pPr>
              <w:rPr>
                <w:color w:val="000000" w:themeColor="text1"/>
              </w:rPr>
            </w:pPr>
          </w:p>
        </w:tc>
      </w:tr>
      <w:tr w:rsidR="00086183" w:rsidTr="00BE32C0">
        <w:tc>
          <w:tcPr>
            <w:tcW w:w="4322" w:type="dxa"/>
          </w:tcPr>
          <w:p w:rsidR="00086183" w:rsidRDefault="00086183" w:rsidP="00BE32C0">
            <w:r>
              <w:t>RQF-18</w:t>
            </w:r>
          </w:p>
        </w:tc>
        <w:tc>
          <w:tcPr>
            <w:tcW w:w="4322" w:type="dxa"/>
          </w:tcPr>
          <w:p w:rsidR="00086183" w:rsidRDefault="00086183" w:rsidP="00BE32C0">
            <w:pPr>
              <w:rPr>
                <w:color w:val="000000" w:themeColor="text1"/>
              </w:rPr>
            </w:pPr>
            <w:r w:rsidRPr="00495738">
              <w:rPr>
                <w:color w:val="000000" w:themeColor="text1"/>
              </w:rPr>
              <w:t xml:space="preserve">El sistema deberá </w:t>
            </w:r>
            <w:r>
              <w:rPr>
                <w:color w:val="000000" w:themeColor="text1"/>
              </w:rPr>
              <w:t>permitir  modificar los productos de los slots de cada máquina,  su cantidad actual y el precio.</w:t>
            </w:r>
          </w:p>
          <w:p w:rsidR="0038329B" w:rsidRDefault="0038329B" w:rsidP="00BE32C0"/>
        </w:tc>
      </w:tr>
      <w:tr w:rsidR="00086183" w:rsidTr="00BE32C0">
        <w:tc>
          <w:tcPr>
            <w:tcW w:w="4322" w:type="dxa"/>
          </w:tcPr>
          <w:p w:rsidR="00086183" w:rsidRDefault="00086183" w:rsidP="00BE32C0">
            <w:r>
              <w:lastRenderedPageBreak/>
              <w:t>RQF-19</w:t>
            </w:r>
          </w:p>
        </w:tc>
        <w:tc>
          <w:tcPr>
            <w:tcW w:w="4322" w:type="dxa"/>
          </w:tcPr>
          <w:p w:rsidR="00086183" w:rsidRDefault="00086183" w:rsidP="00BE32C0">
            <w:pPr>
              <w:rPr>
                <w:color w:val="000000" w:themeColor="text1"/>
              </w:rPr>
            </w:pPr>
            <w:r w:rsidRPr="00495738">
              <w:rPr>
                <w:color w:val="000000" w:themeColor="text1"/>
              </w:rPr>
              <w:t xml:space="preserve">El sistema deberá </w:t>
            </w:r>
            <w:r>
              <w:rPr>
                <w:color w:val="000000" w:themeColor="text1"/>
              </w:rPr>
              <w:t>dar información sobre la distribución de un productos entre todas las máquinas registradas  y su stock actual</w:t>
            </w:r>
          </w:p>
          <w:p w:rsidR="001725D0" w:rsidRDefault="001725D0" w:rsidP="00BE32C0"/>
        </w:tc>
      </w:tr>
      <w:tr w:rsidR="00086183" w:rsidTr="00BE32C0">
        <w:tc>
          <w:tcPr>
            <w:tcW w:w="4322" w:type="dxa"/>
          </w:tcPr>
          <w:p w:rsidR="00086183" w:rsidRDefault="00086183" w:rsidP="00BE32C0">
            <w:r>
              <w:t>RQF-20</w:t>
            </w:r>
          </w:p>
        </w:tc>
        <w:tc>
          <w:tcPr>
            <w:tcW w:w="4322" w:type="dxa"/>
          </w:tcPr>
          <w:p w:rsidR="00086183" w:rsidRDefault="00086183" w:rsidP="00BE32C0">
            <w:r w:rsidRPr="00495738">
              <w:rPr>
                <w:color w:val="000000" w:themeColor="text1"/>
              </w:rPr>
              <w:t xml:space="preserve">El sistema deberá </w:t>
            </w:r>
            <w:r>
              <w:rPr>
                <w:color w:val="000000" w:themeColor="text1"/>
              </w:rPr>
              <w:t>permitir modificar el stock de un producto concreto entre todas las máquinas</w:t>
            </w:r>
          </w:p>
        </w:tc>
      </w:tr>
      <w:tr w:rsidR="00086183" w:rsidTr="00BE32C0">
        <w:tc>
          <w:tcPr>
            <w:tcW w:w="4322" w:type="dxa"/>
          </w:tcPr>
          <w:p w:rsidR="00086183" w:rsidRDefault="00086183" w:rsidP="00BE32C0">
            <w:r>
              <w:t>RQF-21</w:t>
            </w:r>
          </w:p>
        </w:tc>
        <w:tc>
          <w:tcPr>
            <w:tcW w:w="4322" w:type="dxa"/>
          </w:tcPr>
          <w:p w:rsidR="00086183" w:rsidRPr="00495738" w:rsidRDefault="00086183" w:rsidP="00BE32C0">
            <w:pPr>
              <w:rPr>
                <w:color w:val="000000" w:themeColor="text1"/>
              </w:rPr>
            </w:pPr>
            <w:r w:rsidRPr="00495738">
              <w:rPr>
                <w:color w:val="000000" w:themeColor="text1"/>
              </w:rPr>
              <w:t xml:space="preserve">El sistema deberá </w:t>
            </w:r>
            <w:r>
              <w:rPr>
                <w:color w:val="000000" w:themeColor="text1"/>
              </w:rPr>
              <w:t>permitir dar de alta un nuevo producto.</w:t>
            </w:r>
          </w:p>
        </w:tc>
      </w:tr>
      <w:tr w:rsidR="00086183" w:rsidTr="00BE32C0">
        <w:tc>
          <w:tcPr>
            <w:tcW w:w="4322" w:type="dxa"/>
          </w:tcPr>
          <w:p w:rsidR="00086183" w:rsidRDefault="00086183" w:rsidP="00BE32C0">
            <w:r>
              <w:t>RQF-22</w:t>
            </w:r>
          </w:p>
        </w:tc>
        <w:tc>
          <w:tcPr>
            <w:tcW w:w="4322" w:type="dxa"/>
          </w:tcPr>
          <w:p w:rsidR="00086183" w:rsidRDefault="00086183" w:rsidP="00BE32C0">
            <w:r w:rsidRPr="00495738">
              <w:rPr>
                <w:color w:val="000000" w:themeColor="text1"/>
              </w:rPr>
              <w:t xml:space="preserve">El sistema deberá </w:t>
            </w:r>
            <w:r>
              <w:rPr>
                <w:color w:val="000000" w:themeColor="text1"/>
              </w:rPr>
              <w:t>permitir modificar un producto existente por otro</w:t>
            </w:r>
          </w:p>
        </w:tc>
      </w:tr>
      <w:tr w:rsidR="00086183" w:rsidTr="00BE32C0">
        <w:tc>
          <w:tcPr>
            <w:tcW w:w="4322" w:type="dxa"/>
          </w:tcPr>
          <w:p w:rsidR="00086183" w:rsidRDefault="00086183" w:rsidP="00BE32C0">
            <w:r>
              <w:t>RQF-23</w:t>
            </w:r>
          </w:p>
        </w:tc>
        <w:tc>
          <w:tcPr>
            <w:tcW w:w="4322" w:type="dxa"/>
          </w:tcPr>
          <w:p w:rsidR="00086183" w:rsidRDefault="00086183" w:rsidP="00BE32C0">
            <w:r w:rsidRPr="00495738">
              <w:rPr>
                <w:color w:val="000000" w:themeColor="text1"/>
              </w:rPr>
              <w:t xml:space="preserve">El sistema deberá </w:t>
            </w:r>
            <w:r>
              <w:rPr>
                <w:color w:val="000000" w:themeColor="text1"/>
              </w:rPr>
              <w:t>permitir borrar un producto existente.</w:t>
            </w:r>
          </w:p>
        </w:tc>
      </w:tr>
      <w:tr w:rsidR="00086183" w:rsidTr="00BE32C0">
        <w:tc>
          <w:tcPr>
            <w:tcW w:w="4322" w:type="dxa"/>
          </w:tcPr>
          <w:p w:rsidR="00086183" w:rsidRDefault="00086183" w:rsidP="00BE32C0">
            <w:r>
              <w:t>RQF-24</w:t>
            </w:r>
          </w:p>
        </w:tc>
        <w:tc>
          <w:tcPr>
            <w:tcW w:w="4322" w:type="dxa"/>
          </w:tcPr>
          <w:p w:rsidR="00086183" w:rsidRDefault="00086183" w:rsidP="00BE32C0">
            <w:r w:rsidRPr="00495738">
              <w:rPr>
                <w:color w:val="000000" w:themeColor="text1"/>
              </w:rPr>
              <w:t xml:space="preserve">El sistema deberá </w:t>
            </w:r>
            <w:r>
              <w:rPr>
                <w:color w:val="000000" w:themeColor="text1"/>
              </w:rPr>
              <w:t>mostrar las monedas que posee cada máquina, incluyendo las monedas de curso legal del estado de España.</w:t>
            </w:r>
          </w:p>
        </w:tc>
      </w:tr>
      <w:tr w:rsidR="00086183" w:rsidTr="00BE32C0">
        <w:tc>
          <w:tcPr>
            <w:tcW w:w="4322" w:type="dxa"/>
          </w:tcPr>
          <w:p w:rsidR="00086183" w:rsidRDefault="00086183" w:rsidP="00BE32C0">
            <w:r>
              <w:t>RQF-25</w:t>
            </w:r>
          </w:p>
        </w:tc>
        <w:tc>
          <w:tcPr>
            <w:tcW w:w="4322" w:type="dxa"/>
          </w:tcPr>
          <w:p w:rsidR="00086183" w:rsidRDefault="00086183" w:rsidP="00BE32C0">
            <w:r w:rsidRPr="00495738">
              <w:rPr>
                <w:color w:val="000000" w:themeColor="text1"/>
              </w:rPr>
              <w:t xml:space="preserve">El sistema deberá </w:t>
            </w:r>
            <w:r>
              <w:rPr>
                <w:color w:val="000000" w:themeColor="text1"/>
              </w:rPr>
              <w:t>permitir modificar la cantidad de monedas de cada máquina.</w:t>
            </w:r>
          </w:p>
        </w:tc>
      </w:tr>
      <w:tr w:rsidR="00086183" w:rsidTr="00BE32C0">
        <w:tc>
          <w:tcPr>
            <w:tcW w:w="4322" w:type="dxa"/>
          </w:tcPr>
          <w:p w:rsidR="00086183" w:rsidRDefault="00086183" w:rsidP="00BE32C0">
            <w:r>
              <w:t>RQF-26</w:t>
            </w:r>
          </w:p>
        </w:tc>
        <w:tc>
          <w:tcPr>
            <w:tcW w:w="4322" w:type="dxa"/>
          </w:tcPr>
          <w:p w:rsidR="00086183" w:rsidRDefault="00086183" w:rsidP="00BE32C0">
            <w:r w:rsidRPr="00495738">
              <w:rPr>
                <w:color w:val="000000" w:themeColor="text1"/>
              </w:rPr>
              <w:t xml:space="preserve">El sistema </w:t>
            </w:r>
            <w:r>
              <w:rPr>
                <w:color w:val="000000" w:themeColor="text1"/>
              </w:rPr>
              <w:t>deberá permitir la comunicación mediante mensajería interna.</w:t>
            </w:r>
          </w:p>
        </w:tc>
      </w:tr>
      <w:tr w:rsidR="00086183" w:rsidTr="00BE32C0">
        <w:tc>
          <w:tcPr>
            <w:tcW w:w="4322" w:type="dxa"/>
          </w:tcPr>
          <w:p w:rsidR="00086183" w:rsidRDefault="00086183" w:rsidP="00BE32C0">
            <w:r>
              <w:t>RQF-27</w:t>
            </w:r>
          </w:p>
        </w:tc>
        <w:tc>
          <w:tcPr>
            <w:tcW w:w="4322" w:type="dxa"/>
          </w:tcPr>
          <w:p w:rsidR="00086183" w:rsidRDefault="00086183" w:rsidP="00BE32C0">
            <w:r w:rsidRPr="00495738">
              <w:rPr>
                <w:color w:val="000000" w:themeColor="text1"/>
              </w:rPr>
              <w:t xml:space="preserve">El sistema deberá </w:t>
            </w:r>
            <w:r>
              <w:rPr>
                <w:color w:val="000000" w:themeColor="text1"/>
              </w:rPr>
              <w:t>dar información estadística sobre las ventas de productos de cada máquina</w:t>
            </w:r>
          </w:p>
        </w:tc>
      </w:tr>
      <w:tr w:rsidR="00086183" w:rsidTr="00BE32C0">
        <w:tc>
          <w:tcPr>
            <w:tcW w:w="4322" w:type="dxa"/>
          </w:tcPr>
          <w:p w:rsidR="00086183" w:rsidRDefault="00086183" w:rsidP="00BE32C0">
            <w:r>
              <w:t>RQF-28</w:t>
            </w:r>
          </w:p>
        </w:tc>
        <w:tc>
          <w:tcPr>
            <w:tcW w:w="4322" w:type="dxa"/>
          </w:tcPr>
          <w:p w:rsidR="00086183" w:rsidRDefault="00086183" w:rsidP="00BE32C0">
            <w:pPr>
              <w:rPr>
                <w:color w:val="000000" w:themeColor="text1"/>
              </w:rPr>
            </w:pPr>
            <w:r w:rsidRPr="00495738">
              <w:rPr>
                <w:color w:val="000000" w:themeColor="text1"/>
              </w:rPr>
              <w:t xml:space="preserve">El sistema deberá </w:t>
            </w:r>
            <w:r>
              <w:rPr>
                <w:color w:val="000000" w:themeColor="text1"/>
              </w:rPr>
              <w:t>enviar un email al usuario asignado cuando una máquina tenga un producto con un stock por debajo de umbral establecido.</w:t>
            </w:r>
          </w:p>
          <w:p w:rsidR="0038329B" w:rsidRDefault="0038329B" w:rsidP="00BE32C0">
            <w:pPr>
              <w:rPr>
                <w:color w:val="000000" w:themeColor="text1"/>
              </w:rPr>
            </w:pPr>
          </w:p>
          <w:p w:rsidR="0038329B" w:rsidRDefault="0038329B" w:rsidP="00BE32C0"/>
        </w:tc>
      </w:tr>
      <w:tr w:rsidR="0038329B" w:rsidTr="00BE32C0">
        <w:tc>
          <w:tcPr>
            <w:tcW w:w="4322" w:type="dxa"/>
          </w:tcPr>
          <w:p w:rsidR="0038329B" w:rsidRDefault="0038329B" w:rsidP="00771684">
            <w:r>
              <w:t>RQF-29</w:t>
            </w:r>
          </w:p>
        </w:tc>
        <w:tc>
          <w:tcPr>
            <w:tcW w:w="4322" w:type="dxa"/>
          </w:tcPr>
          <w:p w:rsidR="0038329B" w:rsidRDefault="0038329B" w:rsidP="00771684">
            <w:r w:rsidRPr="00495738">
              <w:rPr>
                <w:color w:val="000000" w:themeColor="text1"/>
              </w:rPr>
              <w:t xml:space="preserve">El sistema deberá </w:t>
            </w:r>
            <w:r>
              <w:rPr>
                <w:color w:val="000000" w:themeColor="text1"/>
              </w:rPr>
              <w:t>permitir el acceso y visualización de los enlaces solo a aquellos que tengan autorización para ello</w:t>
            </w:r>
          </w:p>
        </w:tc>
      </w:tr>
      <w:tr w:rsidR="0038329B" w:rsidTr="00BE32C0">
        <w:tc>
          <w:tcPr>
            <w:tcW w:w="4322" w:type="dxa"/>
          </w:tcPr>
          <w:p w:rsidR="0038329B" w:rsidRDefault="0038329B" w:rsidP="00BE32C0">
            <w:r>
              <w:lastRenderedPageBreak/>
              <w:t>RQF-30</w:t>
            </w:r>
          </w:p>
        </w:tc>
        <w:tc>
          <w:tcPr>
            <w:tcW w:w="4322" w:type="dxa"/>
          </w:tcPr>
          <w:p w:rsidR="0038329B" w:rsidRDefault="0038329B" w:rsidP="0038329B">
            <w:r>
              <w:t>El sistema deberá mostrar datos estadísticos sobre las ventas totales de cada máquina</w:t>
            </w:r>
          </w:p>
        </w:tc>
      </w:tr>
      <w:tr w:rsidR="0038329B" w:rsidTr="00BE32C0">
        <w:tc>
          <w:tcPr>
            <w:tcW w:w="4322" w:type="dxa"/>
          </w:tcPr>
          <w:p w:rsidR="0038329B" w:rsidRDefault="0038329B" w:rsidP="00BE32C0"/>
        </w:tc>
        <w:tc>
          <w:tcPr>
            <w:tcW w:w="4322" w:type="dxa"/>
          </w:tcPr>
          <w:p w:rsidR="0038329B" w:rsidRDefault="0038329B" w:rsidP="0038329B"/>
        </w:tc>
      </w:tr>
    </w:tbl>
    <w:p w:rsidR="00086183" w:rsidRDefault="00086183" w:rsidP="00997368">
      <w:pPr>
        <w:rPr>
          <w:b/>
          <w:sz w:val="36"/>
          <w:szCs w:val="36"/>
        </w:rPr>
      </w:pPr>
    </w:p>
    <w:p w:rsidR="001725D0" w:rsidRDefault="001725D0" w:rsidP="00997368">
      <w:pPr>
        <w:rPr>
          <w:b/>
          <w:sz w:val="36"/>
          <w:szCs w:val="36"/>
        </w:rPr>
      </w:pPr>
    </w:p>
    <w:p w:rsidR="00086183" w:rsidRDefault="00086183" w:rsidP="00997368">
      <w:pPr>
        <w:rPr>
          <w:b/>
          <w:sz w:val="36"/>
          <w:szCs w:val="36"/>
        </w:rPr>
      </w:pPr>
    </w:p>
    <w:p w:rsidR="00086183" w:rsidRDefault="00086183" w:rsidP="00997368">
      <w:pPr>
        <w:rPr>
          <w:b/>
          <w:sz w:val="36"/>
          <w:szCs w:val="36"/>
        </w:rPr>
      </w:pPr>
      <w:r>
        <w:rPr>
          <w:b/>
          <w:sz w:val="36"/>
          <w:szCs w:val="36"/>
        </w:rPr>
        <w:t>ANEXO 2. DESCRIPCIÓN REQUISITOS NO FUNCIONALES</w:t>
      </w:r>
    </w:p>
    <w:tbl>
      <w:tblPr>
        <w:tblStyle w:val="Tablaconcuadrcula"/>
        <w:tblW w:w="0" w:type="auto"/>
        <w:tblLook w:val="04A0"/>
      </w:tblPr>
      <w:tblGrid>
        <w:gridCol w:w="4322"/>
        <w:gridCol w:w="4322"/>
        <w:gridCol w:w="38"/>
      </w:tblGrid>
      <w:tr w:rsidR="001725D0" w:rsidTr="00BE32C0">
        <w:trPr>
          <w:gridAfter w:val="1"/>
          <w:wAfter w:w="38" w:type="dxa"/>
        </w:trPr>
        <w:tc>
          <w:tcPr>
            <w:tcW w:w="4322" w:type="dxa"/>
          </w:tcPr>
          <w:p w:rsidR="001725D0" w:rsidRDefault="001725D0" w:rsidP="00BE32C0">
            <w:r>
              <w:t>RQNF-1</w:t>
            </w:r>
          </w:p>
        </w:tc>
        <w:tc>
          <w:tcPr>
            <w:tcW w:w="4322" w:type="dxa"/>
          </w:tcPr>
          <w:p w:rsidR="001725D0" w:rsidRDefault="001725D0" w:rsidP="00BE32C0">
            <w:r>
              <w:rPr>
                <w:color w:val="000000" w:themeColor="text1"/>
              </w:rPr>
              <w:t>El sistema deberá almacenar los datos de usuario como id usuario y contraseña mediante cifrado MD5</w:t>
            </w:r>
          </w:p>
        </w:tc>
      </w:tr>
      <w:tr w:rsidR="001725D0" w:rsidTr="00BE32C0">
        <w:trPr>
          <w:gridAfter w:val="1"/>
          <w:wAfter w:w="38" w:type="dxa"/>
        </w:trPr>
        <w:tc>
          <w:tcPr>
            <w:tcW w:w="4322" w:type="dxa"/>
          </w:tcPr>
          <w:p w:rsidR="001725D0" w:rsidRDefault="001725D0" w:rsidP="00BE32C0">
            <w:r>
              <w:t>RQNF-2</w:t>
            </w:r>
          </w:p>
        </w:tc>
        <w:tc>
          <w:tcPr>
            <w:tcW w:w="4322" w:type="dxa"/>
          </w:tcPr>
          <w:p w:rsidR="001725D0" w:rsidRDefault="001725D0" w:rsidP="00BE32C0">
            <w:r>
              <w:rPr>
                <w:color w:val="000000" w:themeColor="text1"/>
              </w:rPr>
              <w:t>El sistema debe visualizarse en cualquier navegador y funcionar en cualquier tipo de servidor independientemente de su sistema operativo</w:t>
            </w:r>
          </w:p>
        </w:tc>
      </w:tr>
      <w:tr w:rsidR="001725D0" w:rsidTr="00BE32C0">
        <w:trPr>
          <w:gridAfter w:val="1"/>
          <w:wAfter w:w="38" w:type="dxa"/>
        </w:trPr>
        <w:tc>
          <w:tcPr>
            <w:tcW w:w="4322" w:type="dxa"/>
          </w:tcPr>
          <w:p w:rsidR="001725D0" w:rsidRDefault="001725D0" w:rsidP="00BE32C0">
            <w:r>
              <w:t>RQNF-3</w:t>
            </w:r>
          </w:p>
        </w:tc>
        <w:tc>
          <w:tcPr>
            <w:tcW w:w="4322" w:type="dxa"/>
          </w:tcPr>
          <w:p w:rsidR="001725D0" w:rsidRDefault="001725D0" w:rsidP="00BE32C0">
            <w:r>
              <w:rPr>
                <w:color w:val="000000" w:themeColor="text1"/>
              </w:rPr>
              <w:t>El sistema no deberá tardar más de 5 segundos en mostrar los datos al realizar una selección o búsqueda.</w:t>
            </w:r>
          </w:p>
        </w:tc>
      </w:tr>
      <w:tr w:rsidR="001725D0" w:rsidTr="00BE32C0">
        <w:trPr>
          <w:gridAfter w:val="1"/>
          <w:wAfter w:w="38" w:type="dxa"/>
        </w:trPr>
        <w:tc>
          <w:tcPr>
            <w:tcW w:w="4322" w:type="dxa"/>
          </w:tcPr>
          <w:p w:rsidR="001725D0" w:rsidRDefault="001725D0" w:rsidP="00BE32C0">
            <w:r>
              <w:t>RQNF-4</w:t>
            </w:r>
          </w:p>
        </w:tc>
        <w:tc>
          <w:tcPr>
            <w:tcW w:w="4322" w:type="dxa"/>
          </w:tcPr>
          <w:p w:rsidR="001725D0" w:rsidRDefault="001725D0" w:rsidP="00BE32C0">
            <w:r>
              <w:rPr>
                <w:color w:val="000000" w:themeColor="text1"/>
              </w:rPr>
              <w:t>El sistema deberá permitir acceder a un usuario a los datos que tenga acceso sin perjudicar otros datos.</w:t>
            </w:r>
          </w:p>
        </w:tc>
      </w:tr>
      <w:tr w:rsidR="001725D0" w:rsidTr="00BE32C0">
        <w:trPr>
          <w:gridAfter w:val="1"/>
          <w:wAfter w:w="38" w:type="dxa"/>
        </w:trPr>
        <w:tc>
          <w:tcPr>
            <w:tcW w:w="4322" w:type="dxa"/>
          </w:tcPr>
          <w:p w:rsidR="001725D0" w:rsidRDefault="001725D0" w:rsidP="00BE32C0">
            <w:r>
              <w:t>RQFN-5</w:t>
            </w:r>
          </w:p>
        </w:tc>
        <w:tc>
          <w:tcPr>
            <w:tcW w:w="4322" w:type="dxa"/>
          </w:tcPr>
          <w:p w:rsidR="001725D0" w:rsidRDefault="001725D0" w:rsidP="00BE32C0">
            <w:r>
              <w:rPr>
                <w:color w:val="000000" w:themeColor="text1"/>
              </w:rPr>
              <w:t>El sistema deberá validar si el usuario introducido existe y si ambas contraseñas introducidas coinciden para evitar duplicados en la base de datos.</w:t>
            </w:r>
          </w:p>
        </w:tc>
      </w:tr>
      <w:tr w:rsidR="001725D0" w:rsidTr="00BE32C0">
        <w:trPr>
          <w:gridAfter w:val="1"/>
          <w:wAfter w:w="38" w:type="dxa"/>
        </w:trPr>
        <w:tc>
          <w:tcPr>
            <w:tcW w:w="4322" w:type="dxa"/>
          </w:tcPr>
          <w:p w:rsidR="001725D0" w:rsidRDefault="001725D0" w:rsidP="00BE32C0">
            <w:r>
              <w:t>RQNF-6</w:t>
            </w:r>
          </w:p>
        </w:tc>
        <w:tc>
          <w:tcPr>
            <w:tcW w:w="4322" w:type="dxa"/>
          </w:tcPr>
          <w:p w:rsidR="001725D0" w:rsidRDefault="001725D0" w:rsidP="00BE32C0">
            <w:r>
              <w:rPr>
                <w:color w:val="000000" w:themeColor="text1"/>
              </w:rPr>
              <w:t>El sistema deberá emitir informes por email cada 12 horas desde que se inicie la aplicación.</w:t>
            </w:r>
          </w:p>
        </w:tc>
      </w:tr>
      <w:tr w:rsidR="001725D0" w:rsidTr="00BE32C0">
        <w:trPr>
          <w:gridAfter w:val="1"/>
          <w:wAfter w:w="38" w:type="dxa"/>
        </w:trPr>
        <w:tc>
          <w:tcPr>
            <w:tcW w:w="4322" w:type="dxa"/>
          </w:tcPr>
          <w:p w:rsidR="001725D0" w:rsidRDefault="001725D0" w:rsidP="00BE32C0">
            <w:r>
              <w:t>RQNF-7</w:t>
            </w:r>
          </w:p>
        </w:tc>
        <w:tc>
          <w:tcPr>
            <w:tcW w:w="4322" w:type="dxa"/>
          </w:tcPr>
          <w:p w:rsidR="001725D0" w:rsidRDefault="001725D0" w:rsidP="00BE32C0">
            <w:r>
              <w:rPr>
                <w:color w:val="000000" w:themeColor="text1"/>
              </w:rPr>
              <w:t xml:space="preserve">El sistema deberá permitir la comunicación de la base de datos desde </w:t>
            </w:r>
            <w:r>
              <w:rPr>
                <w:color w:val="000000" w:themeColor="text1"/>
              </w:rPr>
              <w:lastRenderedPageBreak/>
              <w:t>las máquinas de vending.</w:t>
            </w:r>
          </w:p>
        </w:tc>
      </w:tr>
      <w:tr w:rsidR="001725D0" w:rsidTr="00BE32C0">
        <w:trPr>
          <w:gridAfter w:val="1"/>
          <w:wAfter w:w="38" w:type="dxa"/>
        </w:trPr>
        <w:tc>
          <w:tcPr>
            <w:tcW w:w="4322" w:type="dxa"/>
          </w:tcPr>
          <w:p w:rsidR="001725D0" w:rsidRDefault="001725D0" w:rsidP="00BE32C0">
            <w:r>
              <w:lastRenderedPageBreak/>
              <w:t>RQNF-8</w:t>
            </w:r>
          </w:p>
        </w:tc>
        <w:tc>
          <w:tcPr>
            <w:tcW w:w="4322" w:type="dxa"/>
          </w:tcPr>
          <w:p w:rsidR="001725D0" w:rsidRDefault="001725D0" w:rsidP="00BE32C0">
            <w:r>
              <w:rPr>
                <w:color w:val="000000" w:themeColor="text1"/>
              </w:rPr>
              <w:t>El sistema deberá utilizar patrones de creación para el login de usuarios.</w:t>
            </w:r>
          </w:p>
        </w:tc>
      </w:tr>
      <w:tr w:rsidR="001725D0" w:rsidTr="001725D0">
        <w:tc>
          <w:tcPr>
            <w:tcW w:w="4322" w:type="dxa"/>
          </w:tcPr>
          <w:p w:rsidR="001725D0" w:rsidRDefault="001725D0" w:rsidP="00BE32C0">
            <w:r>
              <w:t>RQNF-9</w:t>
            </w:r>
          </w:p>
        </w:tc>
        <w:tc>
          <w:tcPr>
            <w:tcW w:w="4360" w:type="dxa"/>
            <w:gridSpan w:val="2"/>
          </w:tcPr>
          <w:p w:rsidR="001725D0" w:rsidRDefault="001725D0" w:rsidP="00BE32C0">
            <w:r>
              <w:rPr>
                <w:color w:val="000000" w:themeColor="text1"/>
              </w:rPr>
              <w:t>El tiempo de aprendizaje de la plataforma deberá ser inferior a 2 horas en tiempo medio.</w:t>
            </w:r>
          </w:p>
        </w:tc>
      </w:tr>
      <w:tr w:rsidR="001725D0" w:rsidTr="001725D0">
        <w:tc>
          <w:tcPr>
            <w:tcW w:w="4322" w:type="dxa"/>
          </w:tcPr>
          <w:p w:rsidR="001725D0" w:rsidRDefault="001725D0" w:rsidP="00BE32C0">
            <w:r>
              <w:t>RQNF-10</w:t>
            </w:r>
          </w:p>
        </w:tc>
        <w:tc>
          <w:tcPr>
            <w:tcW w:w="4360" w:type="dxa"/>
            <w:gridSpan w:val="2"/>
          </w:tcPr>
          <w:p w:rsidR="001725D0" w:rsidRDefault="001725D0" w:rsidP="00BE32C0">
            <w:pPr>
              <w:rPr>
                <w:color w:val="000000" w:themeColor="text1"/>
              </w:rPr>
            </w:pPr>
            <w:r>
              <w:rPr>
                <w:color w:val="000000" w:themeColor="text1"/>
              </w:rPr>
              <w:t>El sistema deberá informar adecuadamente de los errores de manera comprensible por el usuario medio.</w:t>
            </w:r>
          </w:p>
          <w:p w:rsidR="001725D0" w:rsidRDefault="001725D0" w:rsidP="00BE32C0"/>
        </w:tc>
      </w:tr>
      <w:tr w:rsidR="001725D0" w:rsidTr="001725D0">
        <w:tc>
          <w:tcPr>
            <w:tcW w:w="4322" w:type="dxa"/>
          </w:tcPr>
          <w:p w:rsidR="001725D0" w:rsidRDefault="001725D0" w:rsidP="00BE32C0">
            <w:r>
              <w:t>RQNF-11</w:t>
            </w:r>
          </w:p>
        </w:tc>
        <w:tc>
          <w:tcPr>
            <w:tcW w:w="4360" w:type="dxa"/>
            <w:gridSpan w:val="2"/>
          </w:tcPr>
          <w:p w:rsidR="001725D0" w:rsidRDefault="001725D0" w:rsidP="00BE32C0">
            <w:r>
              <w:rPr>
                <w:color w:val="000000" w:themeColor="text1"/>
              </w:rPr>
              <w:t>El sistema deberá tener una interfaz gráfica bien definida y adaptada.</w:t>
            </w:r>
          </w:p>
        </w:tc>
      </w:tr>
      <w:tr w:rsidR="001725D0" w:rsidTr="001725D0">
        <w:tc>
          <w:tcPr>
            <w:tcW w:w="4322" w:type="dxa"/>
          </w:tcPr>
          <w:p w:rsidR="001725D0" w:rsidRDefault="001725D0" w:rsidP="00BE32C0">
            <w:r>
              <w:t>RQNF-12</w:t>
            </w:r>
          </w:p>
        </w:tc>
        <w:tc>
          <w:tcPr>
            <w:tcW w:w="4360" w:type="dxa"/>
            <w:gridSpan w:val="2"/>
          </w:tcPr>
          <w:p w:rsidR="001725D0" w:rsidRDefault="001725D0" w:rsidP="00BE32C0">
            <w:r>
              <w:rPr>
                <w:color w:val="000000" w:themeColor="text1"/>
              </w:rPr>
              <w:t>El sistema deberá basarse en el patrón de comportamiento MVC y usar core2 .net framework con lenguaje c# y razor.</w:t>
            </w:r>
          </w:p>
        </w:tc>
      </w:tr>
      <w:tr w:rsidR="001725D0" w:rsidTr="001725D0">
        <w:tc>
          <w:tcPr>
            <w:tcW w:w="4322" w:type="dxa"/>
          </w:tcPr>
          <w:p w:rsidR="001725D0" w:rsidRDefault="001725D0" w:rsidP="00BE32C0">
            <w:r>
              <w:t>RQNF-13</w:t>
            </w:r>
          </w:p>
        </w:tc>
        <w:tc>
          <w:tcPr>
            <w:tcW w:w="4360" w:type="dxa"/>
            <w:gridSpan w:val="2"/>
          </w:tcPr>
          <w:p w:rsidR="001725D0" w:rsidRDefault="001725D0" w:rsidP="00BE32C0">
            <w:r>
              <w:rPr>
                <w:color w:val="000000" w:themeColor="text1"/>
              </w:rPr>
              <w:t>El sistema deberá impedir el acceso no autorizado a los datos protegidos</w:t>
            </w:r>
          </w:p>
        </w:tc>
      </w:tr>
      <w:tr w:rsidR="001725D0" w:rsidTr="001725D0">
        <w:tc>
          <w:tcPr>
            <w:tcW w:w="4322" w:type="dxa"/>
          </w:tcPr>
          <w:p w:rsidR="001725D0" w:rsidRDefault="001725D0" w:rsidP="00BE32C0">
            <w:r>
              <w:t>RQNF-14</w:t>
            </w:r>
          </w:p>
        </w:tc>
        <w:tc>
          <w:tcPr>
            <w:tcW w:w="4360" w:type="dxa"/>
            <w:gridSpan w:val="2"/>
          </w:tcPr>
          <w:p w:rsidR="001725D0" w:rsidRDefault="001725D0" w:rsidP="00BE32C0">
            <w:r>
              <w:rPr>
                <w:color w:val="000000" w:themeColor="text1"/>
              </w:rPr>
              <w:t>El sistema solo permitirá el acceso a las vistas solo cuando el usuario se haya logueado correctamente.</w:t>
            </w:r>
          </w:p>
        </w:tc>
      </w:tr>
      <w:tr w:rsidR="001725D0" w:rsidTr="001725D0">
        <w:tc>
          <w:tcPr>
            <w:tcW w:w="4322" w:type="dxa"/>
          </w:tcPr>
          <w:p w:rsidR="001725D0" w:rsidRDefault="001725D0" w:rsidP="00BE32C0">
            <w:r>
              <w:t>RQNF-15</w:t>
            </w:r>
          </w:p>
        </w:tc>
        <w:tc>
          <w:tcPr>
            <w:tcW w:w="4360" w:type="dxa"/>
            <w:gridSpan w:val="2"/>
          </w:tcPr>
          <w:p w:rsidR="001725D0" w:rsidRDefault="001725D0" w:rsidP="00BE32C0">
            <w:r>
              <w:rPr>
                <w:color w:val="000000" w:themeColor="text1"/>
              </w:rPr>
              <w:t>El sistema no deberá mostrar datos una vez sean eliminados por el mismo o por otro usuario.</w:t>
            </w:r>
          </w:p>
        </w:tc>
      </w:tr>
      <w:tr w:rsidR="001725D0" w:rsidTr="001725D0">
        <w:tc>
          <w:tcPr>
            <w:tcW w:w="4322" w:type="dxa"/>
          </w:tcPr>
          <w:p w:rsidR="001725D0" w:rsidRDefault="001725D0" w:rsidP="00BE32C0">
            <w:r>
              <w:t>RQNF-16</w:t>
            </w:r>
          </w:p>
        </w:tc>
        <w:tc>
          <w:tcPr>
            <w:tcW w:w="4360" w:type="dxa"/>
            <w:gridSpan w:val="2"/>
          </w:tcPr>
          <w:p w:rsidR="001725D0" w:rsidRDefault="001725D0" w:rsidP="00BE32C0">
            <w:r>
              <w:rPr>
                <w:color w:val="000000" w:themeColor="text1"/>
              </w:rPr>
              <w:t>El sistema deberá confirmar los cambios introducidos antes de modificar la base de datos.</w:t>
            </w:r>
          </w:p>
        </w:tc>
      </w:tr>
    </w:tbl>
    <w:p w:rsidR="001725D0" w:rsidRPr="00997368" w:rsidRDefault="001725D0" w:rsidP="00997368">
      <w:pPr>
        <w:rPr>
          <w:b/>
          <w:sz w:val="36"/>
          <w:szCs w:val="36"/>
        </w:rPr>
      </w:pPr>
    </w:p>
    <w:p w:rsidR="00CB1396" w:rsidRDefault="00CB1396" w:rsidP="00CB1396">
      <w:pPr>
        <w:rPr>
          <w:b/>
          <w:sz w:val="36"/>
          <w:szCs w:val="36"/>
        </w:rPr>
      </w:pPr>
      <w:r>
        <w:rPr>
          <w:b/>
          <w:sz w:val="36"/>
          <w:szCs w:val="36"/>
        </w:rPr>
        <w:t xml:space="preserve">X </w:t>
      </w:r>
      <w:r w:rsidR="001F2E8E">
        <w:rPr>
          <w:b/>
          <w:sz w:val="36"/>
          <w:szCs w:val="36"/>
        </w:rPr>
        <w:t>REFERENCIAS BIBLIOGRÁFICAS</w:t>
      </w:r>
    </w:p>
    <w:p w:rsidR="00CB1396" w:rsidRPr="00A47D06" w:rsidRDefault="00CB1396" w:rsidP="007F5FDB">
      <w:pPr>
        <w:pStyle w:val="Ttulo3"/>
        <w:spacing w:before="0"/>
        <w:jc w:val="left"/>
        <w:rPr>
          <w:rFonts w:cs="Arial"/>
          <w:b w:val="0"/>
          <w:caps/>
          <w:color w:val="000000"/>
        </w:rPr>
      </w:pPr>
    </w:p>
    <w:p w:rsidR="00472209" w:rsidRPr="00A47D06" w:rsidRDefault="00B94B21" w:rsidP="007F5FDB">
      <w:pPr>
        <w:pStyle w:val="Ttulo3"/>
        <w:spacing w:before="0"/>
        <w:jc w:val="left"/>
        <w:rPr>
          <w:rFonts w:cs="Arial"/>
          <w:bCs w:val="0"/>
          <w:color w:val="000000" w:themeColor="text1"/>
        </w:rPr>
      </w:pPr>
      <w:r w:rsidRPr="00A47D06">
        <w:rPr>
          <w:rFonts w:cs="Arial"/>
          <w:caps/>
          <w:color w:val="000000" w:themeColor="text1"/>
        </w:rPr>
        <w:t xml:space="preserve">lA </w:t>
      </w:r>
      <w:r w:rsidR="00472209" w:rsidRPr="00A47D06">
        <w:rPr>
          <w:rFonts w:cs="Arial"/>
          <w:caps/>
          <w:color w:val="000000" w:themeColor="text1"/>
        </w:rPr>
        <w:t>Historia de Máquinas vendedoras</w:t>
      </w:r>
      <w:r w:rsidRPr="00A47D06">
        <w:rPr>
          <w:rFonts w:cs="Arial"/>
          <w:caps/>
          <w:color w:val="000000" w:themeColor="text1"/>
        </w:rPr>
        <w:t xml:space="preserve"> DE LIBROS</w:t>
      </w:r>
      <w:r w:rsidR="00594137" w:rsidRPr="00A47D06">
        <w:rPr>
          <w:rFonts w:cs="Arial"/>
          <w:caps/>
          <w:color w:val="000000" w:themeColor="text1"/>
        </w:rPr>
        <w:t xml:space="preserve"> [1]</w:t>
      </w:r>
    </w:p>
    <w:p w:rsidR="00472209" w:rsidRPr="00A47D06" w:rsidRDefault="00997368"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Pico, R</w:t>
      </w:r>
      <w:r w:rsidR="00472209" w:rsidRPr="00A47D06">
        <w:rPr>
          <w:rStyle w:val="selectable"/>
          <w:rFonts w:ascii="Arial" w:hAnsi="Arial" w:cs="Arial"/>
          <w:color w:val="000000" w:themeColor="text1"/>
          <w:lang w:val="es-ES"/>
        </w:rPr>
        <w:t>. </w:t>
      </w:r>
      <w:r w:rsidR="00472209" w:rsidRPr="00A47D06">
        <w:rPr>
          <w:rStyle w:val="selectable"/>
          <w:rFonts w:ascii="Arial" w:hAnsi="Arial" w:cs="Arial"/>
          <w:iCs/>
          <w:color w:val="000000" w:themeColor="text1"/>
          <w:lang w:val="es-ES"/>
        </w:rPr>
        <w:t>La historia de las m</w:t>
      </w:r>
      <w:r w:rsidRPr="00A47D06">
        <w:rPr>
          <w:rStyle w:val="selectable"/>
          <w:rFonts w:ascii="Arial" w:hAnsi="Arial" w:cs="Arial"/>
          <w:iCs/>
          <w:color w:val="000000" w:themeColor="text1"/>
          <w:lang w:val="es-ES"/>
        </w:rPr>
        <w:t xml:space="preserve">áquinas expendedoras de libros </w:t>
      </w:r>
      <w:r w:rsidR="00472209" w:rsidRPr="00A47D06">
        <w:rPr>
          <w:rStyle w:val="selectable"/>
          <w:rFonts w:ascii="Arial" w:hAnsi="Arial" w:cs="Arial"/>
          <w:iCs/>
          <w:color w:val="000000" w:themeColor="text1"/>
          <w:lang w:val="es-ES"/>
        </w:rPr>
        <w:t xml:space="preserve"> </w:t>
      </w:r>
      <w:r w:rsidR="00472209" w:rsidRPr="00A47D06">
        <w:rPr>
          <w:rStyle w:val="selectable"/>
          <w:rFonts w:ascii="Arial" w:hAnsi="Arial" w:cs="Arial"/>
          <w:color w:val="000000" w:themeColor="text1"/>
          <w:lang w:val="es-ES"/>
        </w:rPr>
        <w:t xml:space="preserve"> http://www.libropatas.com/listas/maquinas-expendedoras-libros</w:t>
      </w:r>
    </w:p>
    <w:p w:rsidR="00472209" w:rsidRPr="00A47D06" w:rsidRDefault="00472209" w:rsidP="007F5FDB">
      <w:pPr>
        <w:pStyle w:val="Sinespaciado"/>
      </w:pPr>
    </w:p>
    <w:p w:rsidR="007F613B" w:rsidRPr="00A47D06" w:rsidRDefault="007F613B" w:rsidP="007F5FDB">
      <w:pPr>
        <w:pStyle w:val="Ttulo3"/>
        <w:spacing w:before="0"/>
        <w:jc w:val="left"/>
        <w:rPr>
          <w:rFonts w:cs="Arial"/>
          <w:caps/>
          <w:color w:val="000000" w:themeColor="text1"/>
        </w:rPr>
      </w:pPr>
      <w:r w:rsidRPr="00A47D06">
        <w:rPr>
          <w:rFonts w:cs="Arial"/>
          <w:caps/>
          <w:color w:val="000000" w:themeColor="text1"/>
        </w:rPr>
        <w:lastRenderedPageBreak/>
        <w:t>EXPENDEDORA DE LIBROS. TIENDAS ABIERTAS 24 HORAS</w:t>
      </w:r>
      <w:r w:rsidR="00594137" w:rsidRPr="00A47D06">
        <w:rPr>
          <w:rFonts w:cs="Arial"/>
          <w:caps/>
          <w:color w:val="000000" w:themeColor="text1"/>
        </w:rPr>
        <w:t xml:space="preserve"> [2]</w:t>
      </w:r>
    </w:p>
    <w:p w:rsidR="007F613B" w:rsidRPr="00A47D06" w:rsidRDefault="00997368" w:rsidP="007F5FDB">
      <w:pPr>
        <w:pStyle w:val="NormalWeb"/>
        <w:spacing w:before="0" w:beforeAutospacing="0" w:after="0" w:afterAutospacing="0" w:line="360" w:lineRule="auto"/>
        <w:ind w:firstLine="0"/>
        <w:jc w:val="left"/>
        <w:rPr>
          <w:rFonts w:ascii="Arial" w:hAnsi="Arial" w:cs="Arial"/>
          <w:color w:val="000000" w:themeColor="text1"/>
          <w:lang w:val="es-ES"/>
        </w:rPr>
      </w:pPr>
      <w:r w:rsidRPr="00A47D06">
        <w:rPr>
          <w:rStyle w:val="selectable"/>
          <w:rFonts w:ascii="Arial" w:hAnsi="Arial" w:cs="Arial"/>
          <w:color w:val="000000" w:themeColor="text1"/>
          <w:lang w:val="es-ES"/>
        </w:rPr>
        <w:t>Eravending.es</w:t>
      </w:r>
      <w:r w:rsidR="007F613B" w:rsidRPr="00A47D06">
        <w:rPr>
          <w:rStyle w:val="selectable"/>
          <w:rFonts w:ascii="Arial" w:hAnsi="Arial" w:cs="Arial"/>
          <w:color w:val="000000" w:themeColor="text1"/>
          <w:lang w:val="es-ES"/>
        </w:rPr>
        <w:t>. </w:t>
      </w:r>
      <w:r w:rsidR="007F613B" w:rsidRPr="00A47D06">
        <w:rPr>
          <w:rStyle w:val="selectable"/>
          <w:rFonts w:ascii="Arial" w:hAnsi="Arial" w:cs="Arial"/>
          <w:iCs/>
          <w:color w:val="000000" w:themeColor="text1"/>
          <w:lang w:val="es-ES"/>
        </w:rPr>
        <w:t>Expendedora de Libros. Tiendas abiertas 24 horas</w:t>
      </w:r>
      <w:r w:rsidR="007F613B" w:rsidRPr="00A47D06">
        <w:rPr>
          <w:rStyle w:val="selectable"/>
          <w:rFonts w:ascii="Arial" w:hAnsi="Arial" w:cs="Arial"/>
          <w:color w:val="000000" w:themeColor="text1"/>
          <w:lang w:val="es-ES"/>
        </w:rPr>
        <w:t>. http://www.eravending.es/maquinas/ver/61/expendedora-de-libros</w:t>
      </w:r>
    </w:p>
    <w:p w:rsidR="007F613B" w:rsidRPr="00A47D06" w:rsidRDefault="007F613B" w:rsidP="007F5FDB">
      <w:pPr>
        <w:pStyle w:val="Sinespaciado"/>
      </w:pPr>
    </w:p>
    <w:p w:rsidR="007F613B" w:rsidRPr="00A47D06" w:rsidRDefault="007F613B" w:rsidP="007F5FDB">
      <w:pPr>
        <w:pStyle w:val="Ttulo3"/>
        <w:spacing w:before="0"/>
        <w:jc w:val="left"/>
        <w:rPr>
          <w:rFonts w:cs="Arial"/>
          <w:caps/>
          <w:color w:val="000000" w:themeColor="text1"/>
        </w:rPr>
      </w:pPr>
      <w:r w:rsidRPr="00A47D06">
        <w:rPr>
          <w:rFonts w:cs="Arial"/>
          <w:caps/>
          <w:color w:val="000000" w:themeColor="text1"/>
        </w:rPr>
        <w:t>CONOCE LA HISTORIA DE LAS MÁQUINAS EXPENDEDORAS</w:t>
      </w:r>
      <w:r w:rsidR="00594137" w:rsidRPr="00A47D06">
        <w:rPr>
          <w:rFonts w:cs="Arial"/>
          <w:caps/>
          <w:color w:val="000000" w:themeColor="text1"/>
        </w:rPr>
        <w:t xml:space="preserve"> [3]</w:t>
      </w:r>
    </w:p>
    <w:p w:rsidR="007F613B" w:rsidRPr="00A47D06" w:rsidRDefault="00997368" w:rsidP="007F5FDB">
      <w:pPr>
        <w:pStyle w:val="NormalWeb"/>
        <w:spacing w:before="0" w:beforeAutospacing="0" w:after="0" w:afterAutospacing="0" w:line="360" w:lineRule="auto"/>
        <w:ind w:firstLine="0"/>
        <w:jc w:val="left"/>
        <w:rPr>
          <w:rFonts w:ascii="Arial" w:hAnsi="Arial" w:cs="Arial"/>
          <w:color w:val="000000" w:themeColor="text1"/>
        </w:rPr>
      </w:pPr>
      <w:r w:rsidRPr="00A47D06">
        <w:rPr>
          <w:rStyle w:val="selectable"/>
          <w:rFonts w:ascii="Arial" w:hAnsi="Arial" w:cs="Arial"/>
          <w:color w:val="000000" w:themeColor="text1"/>
          <w:lang w:val="es-ES"/>
        </w:rPr>
        <w:t>Autosnack.com.co</w:t>
      </w:r>
      <w:r w:rsidR="007F613B" w:rsidRPr="00A47D06">
        <w:rPr>
          <w:rStyle w:val="selectable"/>
          <w:rFonts w:ascii="Arial" w:hAnsi="Arial" w:cs="Arial"/>
          <w:color w:val="000000" w:themeColor="text1"/>
          <w:lang w:val="es-ES"/>
        </w:rPr>
        <w:t>. </w:t>
      </w:r>
      <w:r w:rsidR="007F613B" w:rsidRPr="00A47D06">
        <w:rPr>
          <w:rStyle w:val="selectable"/>
          <w:rFonts w:ascii="Arial" w:hAnsi="Arial" w:cs="Arial"/>
          <w:iCs/>
          <w:color w:val="000000" w:themeColor="text1"/>
          <w:lang w:val="es-ES"/>
        </w:rPr>
        <w:t>Conoce la historia de las máquinas expendedoras</w:t>
      </w:r>
      <w:r w:rsidR="007F613B" w:rsidRPr="00A47D06">
        <w:rPr>
          <w:rStyle w:val="selectable"/>
          <w:rFonts w:ascii="Arial" w:hAnsi="Arial" w:cs="Arial"/>
          <w:color w:val="000000" w:themeColor="text1"/>
          <w:lang w:val="es-ES"/>
        </w:rPr>
        <w:t xml:space="preserve">. </w:t>
      </w:r>
      <w:r w:rsidR="007F613B" w:rsidRPr="00A47D06">
        <w:rPr>
          <w:rStyle w:val="selectable"/>
          <w:rFonts w:ascii="Arial" w:hAnsi="Arial" w:cs="Arial"/>
          <w:color w:val="000000" w:themeColor="text1"/>
        </w:rPr>
        <w:t>http://www.autosnack.com.co/historia-de-las-maquinas</w:t>
      </w:r>
    </w:p>
    <w:p w:rsidR="007F613B" w:rsidRPr="00A47D06" w:rsidRDefault="007F613B" w:rsidP="007F5FDB">
      <w:pPr>
        <w:pStyle w:val="Sinespaciado"/>
      </w:pPr>
    </w:p>
    <w:p w:rsidR="007F613B" w:rsidRPr="00A47D06" w:rsidRDefault="007F613B" w:rsidP="007F5FDB">
      <w:pPr>
        <w:pStyle w:val="Ttulo3"/>
        <w:spacing w:before="0"/>
        <w:jc w:val="left"/>
        <w:rPr>
          <w:rFonts w:cs="Arial"/>
          <w:caps/>
          <w:color w:val="000000" w:themeColor="text1"/>
          <w:lang w:val="en-US"/>
        </w:rPr>
      </w:pPr>
      <w:r w:rsidRPr="00A47D06">
        <w:rPr>
          <w:rFonts w:cs="Arial"/>
          <w:caps/>
          <w:color w:val="000000" w:themeColor="text1"/>
          <w:lang w:val="en-US"/>
        </w:rPr>
        <w:t>HOW VENDING MACHINE IS MADE - MATERIAL, MANUFACTURE, HISTORY, USED, PARTS, COMPONENTS, STRUCTURE, PRODUCT, INDUSTRY, HISTORY</w:t>
      </w:r>
      <w:r w:rsidR="00594137" w:rsidRPr="00A47D06">
        <w:rPr>
          <w:rFonts w:cs="Arial"/>
          <w:caps/>
          <w:color w:val="000000" w:themeColor="text1"/>
          <w:lang w:val="en-US"/>
        </w:rPr>
        <w:t xml:space="preserve"> [4]</w:t>
      </w:r>
    </w:p>
    <w:p w:rsidR="007F613B" w:rsidRPr="00A47D06" w:rsidRDefault="007F613B" w:rsidP="007F5FDB">
      <w:pPr>
        <w:pStyle w:val="NormalWeb"/>
        <w:spacing w:before="0" w:beforeAutospacing="0" w:after="0" w:afterAutospacing="0" w:line="360" w:lineRule="auto"/>
        <w:ind w:firstLine="0"/>
        <w:jc w:val="left"/>
        <w:rPr>
          <w:rStyle w:val="selectable"/>
          <w:rFonts w:ascii="Arial" w:hAnsi="Arial" w:cs="Arial"/>
          <w:color w:val="000000" w:themeColor="text1"/>
        </w:rPr>
      </w:pPr>
      <w:r w:rsidRPr="00A47D06">
        <w:rPr>
          <w:rStyle w:val="selectable"/>
          <w:rFonts w:ascii="Arial" w:hAnsi="Arial" w:cs="Arial"/>
          <w:color w:val="000000" w:themeColor="text1"/>
        </w:rPr>
        <w:t xml:space="preserve">Madehow.com. </w:t>
      </w:r>
      <w:r w:rsidRPr="00A47D06">
        <w:rPr>
          <w:rStyle w:val="selectable"/>
          <w:rFonts w:ascii="Arial" w:hAnsi="Arial" w:cs="Arial"/>
          <w:iCs/>
          <w:color w:val="000000" w:themeColor="text1"/>
        </w:rPr>
        <w:t>How vending machine is made - material, manufacture, history, used, parts, components, structure, product, industry, History</w:t>
      </w:r>
      <w:r w:rsidRPr="00A47D06">
        <w:rPr>
          <w:rStyle w:val="selectable"/>
          <w:rFonts w:ascii="Arial" w:hAnsi="Arial" w:cs="Arial"/>
          <w:color w:val="000000" w:themeColor="text1"/>
        </w:rPr>
        <w:t>.</w:t>
      </w:r>
    </w:p>
    <w:p w:rsidR="007F613B" w:rsidRPr="00A47D06" w:rsidRDefault="007F613B" w:rsidP="007F5FDB">
      <w:pPr>
        <w:pStyle w:val="NormalWeb"/>
        <w:spacing w:before="0" w:beforeAutospacing="0" w:after="0" w:afterAutospacing="0" w:line="360" w:lineRule="auto"/>
        <w:ind w:firstLine="0"/>
        <w:jc w:val="left"/>
        <w:rPr>
          <w:rFonts w:ascii="Arial" w:hAnsi="Arial" w:cs="Arial"/>
          <w:color w:val="000000" w:themeColor="text1"/>
        </w:rPr>
      </w:pPr>
      <w:r w:rsidRPr="00A47D06">
        <w:rPr>
          <w:rStyle w:val="selectable"/>
          <w:rFonts w:ascii="Arial" w:hAnsi="Arial" w:cs="Arial"/>
          <w:color w:val="000000" w:themeColor="text1"/>
        </w:rPr>
        <w:t>http://www.madehow.com/Volume-7/Vending-Machine.html</w:t>
      </w:r>
    </w:p>
    <w:p w:rsidR="007F613B" w:rsidRPr="00A47D06" w:rsidRDefault="007F613B" w:rsidP="007F5FDB">
      <w:pPr>
        <w:pStyle w:val="Sinespaciado"/>
      </w:pPr>
    </w:p>
    <w:p w:rsidR="00B94B21" w:rsidRPr="00A47D06" w:rsidRDefault="00B94B21" w:rsidP="007F5FDB">
      <w:pPr>
        <w:pStyle w:val="Ttulo3"/>
        <w:spacing w:before="0"/>
        <w:jc w:val="left"/>
        <w:rPr>
          <w:rFonts w:cs="Arial"/>
          <w:caps/>
          <w:color w:val="000000" w:themeColor="text1"/>
          <w:lang w:val="en-US"/>
        </w:rPr>
      </w:pPr>
      <w:r w:rsidRPr="00A47D06">
        <w:rPr>
          <w:rFonts w:cs="Arial"/>
          <w:caps/>
          <w:color w:val="000000" w:themeColor="text1"/>
          <w:lang w:val="en-US"/>
        </w:rPr>
        <w:t>VENDING | ARTICLES | VENDING TIMES</w:t>
      </w:r>
      <w:r w:rsidR="00594137" w:rsidRPr="00A47D06">
        <w:rPr>
          <w:rFonts w:cs="Arial"/>
          <w:caps/>
          <w:color w:val="000000" w:themeColor="text1"/>
          <w:lang w:val="en-US"/>
        </w:rPr>
        <w:t xml:space="preserve"> [5]</w:t>
      </w:r>
    </w:p>
    <w:p w:rsidR="00B94B21" w:rsidRPr="00A47D06" w:rsidRDefault="00B94B21" w:rsidP="007F5FDB">
      <w:pPr>
        <w:pStyle w:val="NormalWeb"/>
        <w:spacing w:before="0" w:beforeAutospacing="0" w:after="0" w:afterAutospacing="0" w:line="360" w:lineRule="auto"/>
        <w:ind w:firstLine="0"/>
        <w:jc w:val="left"/>
        <w:rPr>
          <w:rStyle w:val="selectable"/>
          <w:rFonts w:ascii="Arial" w:hAnsi="Arial" w:cs="Arial"/>
          <w:color w:val="000000" w:themeColor="text1"/>
        </w:rPr>
      </w:pPr>
      <w:r w:rsidRPr="00A47D06">
        <w:rPr>
          <w:rStyle w:val="selectable"/>
          <w:rFonts w:ascii="Arial" w:hAnsi="Arial" w:cs="Arial"/>
          <w:color w:val="000000" w:themeColor="text1"/>
        </w:rPr>
        <w:t xml:space="preserve">Vendingtimes.com. </w:t>
      </w:r>
      <w:r w:rsidRPr="00A47D06">
        <w:rPr>
          <w:rStyle w:val="selectable"/>
          <w:rFonts w:ascii="Arial" w:hAnsi="Arial" w:cs="Arial"/>
          <w:iCs/>
          <w:color w:val="000000" w:themeColor="text1"/>
        </w:rPr>
        <w:t>Vending | Articles | Vending Times</w:t>
      </w:r>
      <w:r w:rsidRPr="00A47D06">
        <w:rPr>
          <w:rStyle w:val="selectable"/>
          <w:rFonts w:ascii="Arial" w:hAnsi="Arial" w:cs="Arial"/>
          <w:color w:val="000000" w:themeColor="text1"/>
        </w:rPr>
        <w:t>.</w:t>
      </w:r>
    </w:p>
    <w:p w:rsidR="00B94B21" w:rsidRPr="00A47D06" w:rsidRDefault="00690E4D" w:rsidP="007F5FDB">
      <w:pPr>
        <w:pStyle w:val="NormalWeb"/>
        <w:spacing w:before="0" w:beforeAutospacing="0" w:after="0" w:afterAutospacing="0" w:line="360" w:lineRule="auto"/>
        <w:ind w:firstLine="0"/>
        <w:jc w:val="left"/>
        <w:rPr>
          <w:rStyle w:val="selectable"/>
          <w:rFonts w:ascii="Arial" w:hAnsi="Arial" w:cs="Arial"/>
          <w:color w:val="000000" w:themeColor="text1"/>
        </w:rPr>
      </w:pPr>
      <w:r w:rsidRPr="00A47D06">
        <w:rPr>
          <w:rStyle w:val="selectable"/>
          <w:rFonts w:ascii="Arial" w:hAnsi="Arial" w:cs="Arial"/>
          <w:color w:val="000000" w:themeColor="text1"/>
        </w:rPr>
        <w:t>https://www.vendingtimes.com/articles?taxonomy=VendingFeatures</w:t>
      </w:r>
    </w:p>
    <w:p w:rsidR="00690E4D" w:rsidRPr="00A47D06" w:rsidRDefault="00690E4D" w:rsidP="007F5FDB">
      <w:pPr>
        <w:pStyle w:val="Sinespaciado"/>
        <w:rPr>
          <w:rStyle w:val="selectable"/>
          <w:rFonts w:ascii="Arial" w:hAnsi="Arial" w:cs="Arial"/>
          <w:color w:val="000000" w:themeColor="text1"/>
        </w:rPr>
      </w:pPr>
    </w:p>
    <w:p w:rsidR="00690E4D" w:rsidRPr="00A47D06" w:rsidRDefault="00690E4D" w:rsidP="007F5FDB">
      <w:pPr>
        <w:pStyle w:val="Ttulo3"/>
        <w:spacing w:before="0"/>
        <w:jc w:val="left"/>
        <w:rPr>
          <w:rFonts w:cs="Arial"/>
          <w:caps/>
          <w:color w:val="000000" w:themeColor="text1"/>
        </w:rPr>
      </w:pPr>
      <w:r w:rsidRPr="00A47D06">
        <w:rPr>
          <w:rFonts w:cs="Arial"/>
          <w:caps/>
          <w:color w:val="000000" w:themeColor="text1"/>
        </w:rPr>
        <w:t>MICROSOFT BLOG</w:t>
      </w:r>
      <w:r w:rsidR="00594137" w:rsidRPr="00A47D06">
        <w:rPr>
          <w:rFonts w:cs="Arial"/>
          <w:caps/>
          <w:color w:val="000000" w:themeColor="text1"/>
        </w:rPr>
        <w:t xml:space="preserve"> [6]</w:t>
      </w:r>
    </w:p>
    <w:p w:rsidR="00690E4D" w:rsidRPr="00A47D06" w:rsidRDefault="00690E4D"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Cesar de la To</w:t>
      </w:r>
      <w:r w:rsidR="00997368" w:rsidRPr="00A47D06">
        <w:rPr>
          <w:rStyle w:val="selectable"/>
          <w:rFonts w:ascii="Arial" w:hAnsi="Arial" w:cs="Arial"/>
          <w:color w:val="000000" w:themeColor="text1"/>
          <w:lang w:val="es-ES"/>
        </w:rPr>
        <w:t>rre [Microsoft] - BLOG.</w:t>
      </w:r>
    </w:p>
    <w:p w:rsidR="00690E4D" w:rsidRPr="00A47D06" w:rsidRDefault="00690E4D"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https://blogs.msdn.microsoft.com/cesardelatorre/2016/06/27/net-core-1-0-net-framework-xamarin-the-whatand-when-to-use-it/</w:t>
      </w:r>
    </w:p>
    <w:p w:rsidR="006037B7" w:rsidRPr="00A47D06" w:rsidRDefault="006037B7" w:rsidP="007F5FDB">
      <w:pPr>
        <w:pStyle w:val="Sinespaciado"/>
        <w:rPr>
          <w:rStyle w:val="selectable"/>
          <w:rFonts w:ascii="Arial" w:hAnsi="Arial" w:cs="Arial"/>
          <w:color w:val="000000" w:themeColor="text1"/>
          <w:lang w:val="es-ES"/>
        </w:rPr>
      </w:pPr>
    </w:p>
    <w:p w:rsidR="00690E4D" w:rsidRPr="00A47D06" w:rsidRDefault="00690E4D" w:rsidP="007F5FDB">
      <w:pPr>
        <w:pStyle w:val="Ttulo3"/>
        <w:spacing w:before="0"/>
        <w:jc w:val="left"/>
        <w:rPr>
          <w:rFonts w:cs="Arial"/>
          <w:caps/>
          <w:color w:val="000000" w:themeColor="text1"/>
          <w:lang w:val="en-US"/>
        </w:rPr>
      </w:pPr>
      <w:r w:rsidRPr="00A47D06">
        <w:rPr>
          <w:rFonts w:cs="Arial"/>
          <w:caps/>
          <w:color w:val="000000" w:themeColor="text1"/>
          <w:lang w:val="en-US"/>
        </w:rPr>
        <w:t>MICROSOFT ASP.NET</w:t>
      </w:r>
      <w:r w:rsidR="00594137" w:rsidRPr="00A47D06">
        <w:rPr>
          <w:rFonts w:cs="Arial"/>
          <w:caps/>
          <w:color w:val="000000" w:themeColor="text1"/>
          <w:lang w:val="en-US"/>
        </w:rPr>
        <w:t xml:space="preserve"> [7]</w:t>
      </w:r>
    </w:p>
    <w:p w:rsidR="00690E4D" w:rsidRPr="00A47D06" w:rsidRDefault="00690E4D" w:rsidP="007F5FDB">
      <w:pPr>
        <w:pStyle w:val="NormalWeb"/>
        <w:spacing w:before="0" w:beforeAutospacing="0" w:after="0" w:afterAutospacing="0" w:line="360" w:lineRule="auto"/>
        <w:ind w:firstLine="0"/>
        <w:jc w:val="left"/>
        <w:rPr>
          <w:rStyle w:val="selectable"/>
          <w:rFonts w:ascii="Arial" w:hAnsi="Arial" w:cs="Arial"/>
          <w:color w:val="000000" w:themeColor="text1"/>
        </w:rPr>
      </w:pPr>
      <w:r w:rsidRPr="00A47D06">
        <w:rPr>
          <w:rStyle w:val="selectable"/>
          <w:rFonts w:ascii="Arial" w:hAnsi="Arial" w:cs="Arial"/>
          <w:color w:val="000000" w:themeColor="text1"/>
        </w:rPr>
        <w:t xml:space="preserve">Unitec.azurewebsites.net. </w:t>
      </w:r>
      <w:r w:rsidRPr="00A47D06">
        <w:rPr>
          <w:rStyle w:val="selectable"/>
          <w:rFonts w:ascii="Arial" w:hAnsi="Arial" w:cs="Arial"/>
          <w:iCs/>
          <w:color w:val="000000" w:themeColor="text1"/>
        </w:rPr>
        <w:t>Backend</w:t>
      </w:r>
      <w:r w:rsidRPr="00A47D06">
        <w:rPr>
          <w:rStyle w:val="selectable"/>
          <w:rFonts w:ascii="Arial" w:hAnsi="Arial" w:cs="Arial"/>
          <w:color w:val="000000" w:themeColor="text1"/>
        </w:rPr>
        <w:t>.</w:t>
      </w:r>
    </w:p>
    <w:p w:rsidR="00690E4D" w:rsidRDefault="00690E4D" w:rsidP="007F5FDB">
      <w:pPr>
        <w:pStyle w:val="NormalWeb"/>
        <w:spacing w:before="0" w:beforeAutospacing="0" w:after="0" w:afterAutospacing="0" w:line="360" w:lineRule="auto"/>
        <w:ind w:firstLine="0"/>
        <w:jc w:val="left"/>
        <w:rPr>
          <w:rStyle w:val="selectable"/>
          <w:rFonts w:ascii="Arial" w:hAnsi="Arial" w:cs="Arial"/>
          <w:color w:val="000000" w:themeColor="text1"/>
        </w:rPr>
      </w:pPr>
      <w:r w:rsidRPr="00A47D06">
        <w:rPr>
          <w:rStyle w:val="selectable"/>
          <w:rFonts w:ascii="Arial" w:hAnsi="Arial" w:cs="Arial"/>
          <w:color w:val="000000" w:themeColor="text1"/>
        </w:rPr>
        <w:t>https://unitec.azurewebsites.net/Backend</w:t>
      </w:r>
    </w:p>
    <w:p w:rsidR="007F5FDB" w:rsidRDefault="007F5FDB" w:rsidP="007F5FDB">
      <w:pPr>
        <w:pStyle w:val="NormalWeb"/>
        <w:spacing w:before="0" w:beforeAutospacing="0" w:after="0" w:afterAutospacing="0" w:line="360" w:lineRule="auto"/>
        <w:ind w:firstLine="0"/>
        <w:jc w:val="left"/>
        <w:rPr>
          <w:rFonts w:ascii="Arial" w:hAnsi="Arial" w:cs="Arial"/>
          <w:color w:val="000000" w:themeColor="text1"/>
        </w:rPr>
      </w:pPr>
    </w:p>
    <w:p w:rsidR="007F5FDB" w:rsidRPr="00A47D06" w:rsidRDefault="007F5FDB" w:rsidP="007F5FDB">
      <w:pPr>
        <w:pStyle w:val="NormalWeb"/>
        <w:spacing w:before="0" w:beforeAutospacing="0" w:after="0" w:afterAutospacing="0" w:line="360" w:lineRule="auto"/>
        <w:ind w:firstLine="0"/>
        <w:jc w:val="left"/>
        <w:rPr>
          <w:rFonts w:ascii="Arial" w:hAnsi="Arial" w:cs="Arial"/>
          <w:color w:val="000000" w:themeColor="text1"/>
        </w:rPr>
      </w:pPr>
    </w:p>
    <w:p w:rsidR="00690E4D" w:rsidRPr="00A47D06" w:rsidRDefault="00690E4D" w:rsidP="007F5FDB">
      <w:pPr>
        <w:pStyle w:val="Ttulo3"/>
        <w:spacing w:before="0"/>
        <w:jc w:val="left"/>
        <w:rPr>
          <w:rFonts w:cs="Arial"/>
          <w:caps/>
          <w:color w:val="000000" w:themeColor="text1"/>
        </w:rPr>
      </w:pPr>
      <w:r w:rsidRPr="00A47D06">
        <w:rPr>
          <w:rFonts w:cs="Arial"/>
          <w:caps/>
          <w:color w:val="000000" w:themeColor="text1"/>
        </w:rPr>
        <w:t>PATRONES DE DISEÑO Y LA PROGRAMACIÓN ARTÍSTICA -- EN BLACKSHELL</w:t>
      </w:r>
      <w:r w:rsidR="00594137" w:rsidRPr="00A47D06">
        <w:rPr>
          <w:rFonts w:cs="Arial"/>
          <w:caps/>
          <w:color w:val="000000" w:themeColor="text1"/>
        </w:rPr>
        <w:t xml:space="preserve"> [8]</w:t>
      </w:r>
    </w:p>
    <w:p w:rsidR="00690E4D" w:rsidRPr="00A47D06" w:rsidRDefault="00690E4D"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Blackshell.usebox.net. </w:t>
      </w:r>
      <w:r w:rsidRPr="00A47D06">
        <w:rPr>
          <w:rStyle w:val="selectable"/>
          <w:rFonts w:ascii="Arial" w:hAnsi="Arial" w:cs="Arial"/>
          <w:iCs/>
          <w:color w:val="000000" w:themeColor="text1"/>
          <w:lang w:val="es-ES"/>
        </w:rPr>
        <w:t>Patrones de diseño y la programación artística -- en blackshell</w:t>
      </w:r>
    </w:p>
    <w:p w:rsidR="00690E4D" w:rsidRPr="00A47D06" w:rsidRDefault="00690E4D"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http://blackshell.usebox.net/archive/patrones-de-diseno-y-la-programacion-artistica.html</w:t>
      </w:r>
    </w:p>
    <w:p w:rsidR="00B11FB5" w:rsidRPr="00A47D06" w:rsidRDefault="00B11FB5"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p>
    <w:p w:rsidR="00B11FB5" w:rsidRPr="00A47D06" w:rsidRDefault="00B11FB5" w:rsidP="007F5FDB">
      <w:pPr>
        <w:pStyle w:val="Ttulo3"/>
        <w:spacing w:before="0"/>
        <w:jc w:val="left"/>
        <w:rPr>
          <w:rFonts w:cs="Arial"/>
          <w:color w:val="000000" w:themeColor="text1"/>
        </w:rPr>
      </w:pPr>
      <w:r w:rsidRPr="00A47D06">
        <w:rPr>
          <w:rFonts w:cs="Arial"/>
          <w:caps/>
          <w:color w:val="000000" w:themeColor="text1"/>
        </w:rPr>
        <w:t>NOVEDADES PARA EL DESARROLLO WEB EN .NET CORE 2.0 – BIT</w:t>
      </w:r>
      <w:r w:rsidR="00594137" w:rsidRPr="00A47D06">
        <w:rPr>
          <w:rFonts w:cs="Arial"/>
          <w:caps/>
          <w:color w:val="000000" w:themeColor="text1"/>
        </w:rPr>
        <w:t xml:space="preserve"> [9]</w:t>
      </w:r>
    </w:p>
    <w:p w:rsidR="00B11FB5" w:rsidRPr="00A47D06" w:rsidRDefault="00B11FB5"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iCs/>
          <w:color w:val="000000" w:themeColor="text1"/>
          <w:lang w:val="es-ES"/>
        </w:rPr>
        <w:t>Novedades para el desarrollo Web en .NET Core 2.0 – Bit</w:t>
      </w:r>
      <w:r w:rsidRPr="00A47D06">
        <w:rPr>
          <w:rStyle w:val="selectable"/>
          <w:rFonts w:ascii="Arial" w:hAnsi="Arial" w:cs="Arial"/>
          <w:color w:val="000000" w:themeColor="text1"/>
          <w:lang w:val="es-ES"/>
        </w:rPr>
        <w:t>.</w:t>
      </w:r>
    </w:p>
    <w:p w:rsidR="00B11FB5" w:rsidRPr="00A47D06" w:rsidRDefault="00B11FB5" w:rsidP="007F5FDB">
      <w:pPr>
        <w:pStyle w:val="NormalWeb"/>
        <w:spacing w:before="0" w:beforeAutospacing="0" w:after="0" w:afterAutospacing="0" w:line="360" w:lineRule="auto"/>
        <w:ind w:firstLine="0"/>
        <w:jc w:val="left"/>
        <w:rPr>
          <w:rFonts w:ascii="Arial" w:hAnsi="Arial" w:cs="Arial"/>
          <w:color w:val="000000" w:themeColor="text1"/>
          <w:lang w:val="es-ES"/>
        </w:rPr>
      </w:pPr>
      <w:r w:rsidRPr="00A47D06">
        <w:rPr>
          <w:rStyle w:val="selectable"/>
          <w:rFonts w:ascii="Arial" w:hAnsi="Arial" w:cs="Arial"/>
          <w:color w:val="000000" w:themeColor="text1"/>
          <w:lang w:val="es-ES"/>
        </w:rPr>
        <w:t>https://www.bit.es/knowledge-center/novedades-para-el-desarrollo-web-en-net-core-2-0/</w:t>
      </w:r>
    </w:p>
    <w:p w:rsidR="00B11FB5" w:rsidRPr="00A47D06" w:rsidRDefault="00B11FB5" w:rsidP="007F5FDB">
      <w:pPr>
        <w:pStyle w:val="Sinespaciado"/>
      </w:pPr>
    </w:p>
    <w:p w:rsidR="00A427D3" w:rsidRPr="00A47D06" w:rsidRDefault="00A427D3" w:rsidP="007F5FDB">
      <w:pPr>
        <w:pStyle w:val="Ttulo3"/>
        <w:spacing w:before="0"/>
        <w:jc w:val="left"/>
        <w:rPr>
          <w:rFonts w:cs="Arial"/>
          <w:caps/>
          <w:color w:val="000000" w:themeColor="text1"/>
        </w:rPr>
      </w:pPr>
      <w:r w:rsidRPr="00A47D06">
        <w:rPr>
          <w:rFonts w:cs="Arial"/>
          <w:caps/>
          <w:color w:val="000000" w:themeColor="text1"/>
        </w:rPr>
        <w:t>INFORMACIÓN GENERAL SOBRE ENTITY FRAMEWORK</w:t>
      </w:r>
      <w:r w:rsidR="00594137" w:rsidRPr="00A47D06">
        <w:rPr>
          <w:rFonts w:cs="Arial"/>
          <w:caps/>
          <w:color w:val="000000" w:themeColor="text1"/>
        </w:rPr>
        <w:t xml:space="preserve"> [10]</w:t>
      </w:r>
    </w:p>
    <w:p w:rsidR="00A427D3" w:rsidRPr="00A47D06" w:rsidRDefault="00997368"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Docs.microsoft.com.</w:t>
      </w:r>
      <w:r w:rsidR="00A427D3" w:rsidRPr="00A47D06">
        <w:rPr>
          <w:rStyle w:val="selectable"/>
          <w:rFonts w:ascii="Arial" w:hAnsi="Arial" w:cs="Arial"/>
          <w:color w:val="000000" w:themeColor="text1"/>
          <w:lang w:val="es-ES"/>
        </w:rPr>
        <w:t> </w:t>
      </w:r>
      <w:r w:rsidR="00A427D3" w:rsidRPr="00A47D06">
        <w:rPr>
          <w:rStyle w:val="selectable"/>
          <w:rFonts w:ascii="Arial" w:hAnsi="Arial" w:cs="Arial"/>
          <w:iCs/>
          <w:color w:val="000000" w:themeColor="text1"/>
          <w:lang w:val="es-ES"/>
        </w:rPr>
        <w:t>Información general sobre Entity Framework</w:t>
      </w:r>
    </w:p>
    <w:p w:rsidR="00A427D3" w:rsidRPr="00A47D06" w:rsidRDefault="00A427D3"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https://docs.microsoft.com/es-es/dotnet/framework/data/adonet/ef/</w:t>
      </w:r>
    </w:p>
    <w:p w:rsidR="00A427D3" w:rsidRPr="00A47D06" w:rsidRDefault="00A427D3" w:rsidP="007F5FDB">
      <w:pPr>
        <w:pStyle w:val="Sinespaciado"/>
        <w:rPr>
          <w:rStyle w:val="selectable"/>
          <w:rFonts w:ascii="Arial" w:hAnsi="Arial" w:cs="Arial"/>
          <w:color w:val="000000" w:themeColor="text1"/>
          <w:lang w:val="es-ES"/>
        </w:rPr>
      </w:pPr>
    </w:p>
    <w:p w:rsidR="00A427D3" w:rsidRPr="00A47D06" w:rsidRDefault="00A427D3" w:rsidP="007F5FDB">
      <w:pPr>
        <w:pStyle w:val="Ttulo3"/>
        <w:spacing w:before="0"/>
        <w:jc w:val="left"/>
        <w:rPr>
          <w:rFonts w:cs="Arial"/>
          <w:caps/>
          <w:color w:val="000000" w:themeColor="text1"/>
          <w:lang w:val="en-US"/>
        </w:rPr>
      </w:pPr>
      <w:r w:rsidRPr="00A47D06">
        <w:rPr>
          <w:rFonts w:cs="Arial"/>
          <w:caps/>
          <w:color w:val="000000" w:themeColor="text1"/>
          <w:lang w:val="en-US"/>
        </w:rPr>
        <w:t>ENTITY FRAMEWORK</w:t>
      </w:r>
      <w:r w:rsidR="00594137" w:rsidRPr="00A47D06">
        <w:rPr>
          <w:rFonts w:cs="Arial"/>
          <w:caps/>
          <w:color w:val="000000" w:themeColor="text1"/>
          <w:lang w:val="en-US"/>
        </w:rPr>
        <w:t xml:space="preserve"> [11]</w:t>
      </w:r>
    </w:p>
    <w:p w:rsidR="00A427D3" w:rsidRPr="00A47D06" w:rsidRDefault="00A427D3" w:rsidP="007F5FDB">
      <w:pPr>
        <w:pStyle w:val="NormalWeb"/>
        <w:spacing w:before="0" w:beforeAutospacing="0" w:after="0" w:afterAutospacing="0" w:line="360" w:lineRule="auto"/>
        <w:ind w:firstLine="0"/>
        <w:jc w:val="left"/>
        <w:rPr>
          <w:rStyle w:val="selectable"/>
          <w:rFonts w:ascii="Arial" w:hAnsi="Arial" w:cs="Arial"/>
          <w:iCs/>
          <w:color w:val="000000" w:themeColor="text1"/>
          <w:lang w:val="es-ES"/>
        </w:rPr>
      </w:pPr>
      <w:r w:rsidRPr="00A47D06">
        <w:rPr>
          <w:rStyle w:val="selectable"/>
          <w:rFonts w:ascii="Arial" w:hAnsi="Arial" w:cs="Arial"/>
          <w:color w:val="000000" w:themeColor="text1"/>
        </w:rPr>
        <w:t xml:space="preserve">Msdn.microsoft.com. </w:t>
      </w:r>
      <w:r w:rsidRPr="00A47D06">
        <w:rPr>
          <w:rStyle w:val="selectable"/>
          <w:rFonts w:ascii="Arial" w:hAnsi="Arial" w:cs="Arial"/>
          <w:iCs/>
          <w:color w:val="000000" w:themeColor="text1"/>
          <w:lang w:val="es-ES"/>
        </w:rPr>
        <w:t>Tutorial rápido (Entity Framework)</w:t>
      </w:r>
    </w:p>
    <w:p w:rsidR="00A427D3" w:rsidRPr="00A47D06" w:rsidRDefault="00A427D3"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https://msdn.microsoft.com/es-es/library/bb399182(v=vs.100).aspx</w:t>
      </w:r>
    </w:p>
    <w:p w:rsidR="00A427D3" w:rsidRPr="00A47D06" w:rsidRDefault="00A427D3" w:rsidP="007F5FDB">
      <w:pPr>
        <w:pStyle w:val="Sinespaciado"/>
        <w:rPr>
          <w:rStyle w:val="selectable"/>
          <w:rFonts w:ascii="Arial" w:hAnsi="Arial" w:cs="Arial"/>
          <w:b/>
          <w:color w:val="000000" w:themeColor="text1"/>
          <w:lang w:val="es-ES"/>
        </w:rPr>
      </w:pPr>
    </w:p>
    <w:p w:rsidR="000B1BBA" w:rsidRPr="00A47D06" w:rsidRDefault="006037B7" w:rsidP="007F5FDB">
      <w:pPr>
        <w:pStyle w:val="Ttulo3"/>
        <w:spacing w:before="0"/>
        <w:jc w:val="left"/>
        <w:rPr>
          <w:rFonts w:cs="Arial"/>
          <w:caps/>
          <w:color w:val="000000" w:themeColor="text1"/>
        </w:rPr>
      </w:pPr>
      <w:r w:rsidRPr="00A47D06">
        <w:rPr>
          <w:rFonts w:cs="Arial"/>
          <w:caps/>
          <w:color w:val="000000" w:themeColor="text1"/>
        </w:rPr>
        <w:t>gUÍA PROGRAMACIÓN CSHARP</w:t>
      </w:r>
      <w:r w:rsidR="00594137" w:rsidRPr="00A47D06">
        <w:rPr>
          <w:rFonts w:cs="Arial"/>
          <w:caps/>
          <w:color w:val="000000" w:themeColor="text1"/>
        </w:rPr>
        <w:t>[12]</w:t>
      </w:r>
    </w:p>
    <w:p w:rsidR="000B1BBA" w:rsidRPr="00A47D06" w:rsidRDefault="00997368"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Docs.microsoft.com. </w:t>
      </w:r>
      <w:r w:rsidR="000B1BBA" w:rsidRPr="00A47D06">
        <w:rPr>
          <w:rStyle w:val="selectable"/>
          <w:rFonts w:ascii="Arial" w:hAnsi="Arial" w:cs="Arial"/>
          <w:color w:val="000000" w:themeColor="text1"/>
          <w:lang w:val="es-ES"/>
        </w:rPr>
        <w:t> </w:t>
      </w:r>
      <w:r w:rsidR="000B1BBA" w:rsidRPr="00A47D06">
        <w:rPr>
          <w:rStyle w:val="selectable"/>
          <w:rFonts w:ascii="Arial" w:hAnsi="Arial" w:cs="Arial"/>
          <w:iCs/>
          <w:color w:val="000000" w:themeColor="text1"/>
          <w:lang w:val="es-ES"/>
        </w:rPr>
        <w:t>Guía de programación de C#</w:t>
      </w:r>
      <w:r w:rsidR="000B1BBA" w:rsidRPr="00A47D06">
        <w:rPr>
          <w:rStyle w:val="selectable"/>
          <w:rFonts w:ascii="Arial" w:hAnsi="Arial" w:cs="Arial"/>
          <w:color w:val="000000" w:themeColor="text1"/>
          <w:lang w:val="es-ES"/>
        </w:rPr>
        <w:t>.</w:t>
      </w:r>
    </w:p>
    <w:p w:rsidR="00594137" w:rsidRPr="00A47D06" w:rsidRDefault="000B1BBA" w:rsidP="007F5FDB">
      <w:pPr>
        <w:pStyle w:val="NormalWeb"/>
        <w:spacing w:before="0" w:beforeAutospacing="0" w:after="0" w:afterAutospacing="0" w:line="360" w:lineRule="auto"/>
        <w:ind w:firstLine="0"/>
        <w:jc w:val="left"/>
        <w:rPr>
          <w:rFonts w:ascii="Arial" w:hAnsi="Arial" w:cs="Arial"/>
          <w:color w:val="000000" w:themeColor="text1"/>
          <w:lang w:val="es-ES"/>
        </w:rPr>
      </w:pPr>
      <w:r w:rsidRPr="00A47D06">
        <w:rPr>
          <w:rStyle w:val="selectable"/>
          <w:rFonts w:ascii="Arial" w:hAnsi="Arial" w:cs="Arial"/>
          <w:color w:val="000000" w:themeColor="text1"/>
          <w:lang w:val="es-ES"/>
        </w:rPr>
        <w:t>https://docs.microsoft.com/es-es/dotnet/csharp/programming-guide/</w:t>
      </w:r>
    </w:p>
    <w:p w:rsidR="00594137" w:rsidRPr="00A47D06" w:rsidRDefault="00594137" w:rsidP="007F5FDB">
      <w:pPr>
        <w:pStyle w:val="Sinespaciado"/>
      </w:pPr>
    </w:p>
    <w:p w:rsidR="0083458F" w:rsidRPr="00A47D06" w:rsidRDefault="0083458F" w:rsidP="007F5FDB">
      <w:pPr>
        <w:pStyle w:val="Ttulo3"/>
        <w:spacing w:before="0"/>
        <w:jc w:val="left"/>
        <w:rPr>
          <w:rFonts w:cs="Arial"/>
          <w:caps/>
          <w:color w:val="000000" w:themeColor="text1"/>
        </w:rPr>
      </w:pPr>
      <w:r w:rsidRPr="00A47D06">
        <w:rPr>
          <w:rFonts w:cs="Arial"/>
          <w:caps/>
          <w:color w:val="000000" w:themeColor="text1"/>
        </w:rPr>
        <w:t>INGENIERÍA DE SOFTWARE</w:t>
      </w:r>
      <w:r w:rsidR="00594137" w:rsidRPr="00A47D06">
        <w:rPr>
          <w:rFonts w:cs="Arial"/>
          <w:caps/>
          <w:color w:val="000000" w:themeColor="text1"/>
        </w:rPr>
        <w:t xml:space="preserve"> [13]</w:t>
      </w:r>
    </w:p>
    <w:p w:rsidR="00A47D06" w:rsidRPr="00A47D06" w:rsidRDefault="00594137" w:rsidP="007F5FDB">
      <w:pPr>
        <w:pStyle w:val="Sinespaciado"/>
        <w:spacing w:line="360" w:lineRule="auto"/>
        <w:jc w:val="left"/>
        <w:rPr>
          <w:rFonts w:ascii="Arial" w:eastAsia="Arial Unicode MS" w:hAnsi="Arial" w:cs="Arial"/>
        </w:rPr>
      </w:pPr>
      <w:r w:rsidRPr="00A47D06">
        <w:rPr>
          <w:rFonts w:ascii="Arial" w:eastAsia="Arial Unicode MS" w:hAnsi="Arial" w:cs="Arial"/>
        </w:rPr>
        <w:t>Software engineering</w:t>
      </w:r>
    </w:p>
    <w:p w:rsidR="0083458F" w:rsidRPr="00A47D06" w:rsidRDefault="0083458F" w:rsidP="007F5FDB">
      <w:pPr>
        <w:pStyle w:val="Sinespaciado"/>
        <w:spacing w:line="360" w:lineRule="auto"/>
        <w:jc w:val="left"/>
        <w:rPr>
          <w:rFonts w:ascii="Arial" w:eastAsia="Arial Unicode MS" w:hAnsi="Arial" w:cs="Arial"/>
          <w:bCs/>
        </w:rPr>
      </w:pPr>
      <w:r w:rsidRPr="00A47D06">
        <w:rPr>
          <w:rFonts w:ascii="Arial" w:eastAsia="Arial Unicode MS" w:hAnsi="Arial" w:cs="Arial"/>
        </w:rPr>
        <w:t>Sommerville, I. Software engineering. Wokingham, Eng: Addison-Wesley.</w:t>
      </w:r>
    </w:p>
    <w:p w:rsidR="00B94B21" w:rsidRPr="00A47D06" w:rsidRDefault="00B94B21" w:rsidP="007F5FDB">
      <w:pPr>
        <w:pStyle w:val="Sinespaciado"/>
      </w:pPr>
    </w:p>
    <w:p w:rsidR="00B94B21" w:rsidRPr="00A47D06" w:rsidRDefault="00B94B21" w:rsidP="007F5FDB">
      <w:pPr>
        <w:pStyle w:val="Ttulo3"/>
        <w:spacing w:before="0"/>
        <w:jc w:val="left"/>
        <w:rPr>
          <w:rFonts w:cs="Arial"/>
          <w:caps/>
          <w:color w:val="000000" w:themeColor="text1"/>
          <w:lang w:val="en-US"/>
        </w:rPr>
      </w:pPr>
      <w:r w:rsidRPr="00A47D06">
        <w:rPr>
          <w:rFonts w:cs="Arial"/>
          <w:caps/>
          <w:color w:val="000000" w:themeColor="text1"/>
          <w:lang w:val="en-US"/>
        </w:rPr>
        <w:t>NEW ERA FOR INSULATION</w:t>
      </w:r>
      <w:r w:rsidR="00594137" w:rsidRPr="00A47D06">
        <w:rPr>
          <w:rFonts w:cs="Arial"/>
          <w:caps/>
          <w:color w:val="000000" w:themeColor="text1"/>
          <w:lang w:val="en-US"/>
        </w:rPr>
        <w:t xml:space="preserve"> [14]</w:t>
      </w:r>
    </w:p>
    <w:p w:rsidR="002A3772" w:rsidRPr="00A47D06" w:rsidRDefault="002A3772" w:rsidP="007F5FDB">
      <w:pPr>
        <w:jc w:val="left"/>
        <w:rPr>
          <w:rFonts w:cs="Arial"/>
          <w:color w:val="000000" w:themeColor="text1"/>
          <w:shd w:val="clear" w:color="auto" w:fill="FFFFFF"/>
          <w:lang w:val="en-US"/>
        </w:rPr>
      </w:pPr>
      <w:r w:rsidRPr="00A47D06">
        <w:rPr>
          <w:rFonts w:cs="Arial"/>
          <w:color w:val="000000" w:themeColor="text1"/>
          <w:shd w:val="clear" w:color="auto" w:fill="FFFFFF"/>
          <w:lang w:val="en-US"/>
        </w:rPr>
        <w:t>Babyak, Richard J. "New Era for Insulation (Change is in the Wind for Blowing Agents)." </w:t>
      </w:r>
      <w:r w:rsidRPr="00A47D06">
        <w:rPr>
          <w:rFonts w:cs="Arial"/>
          <w:iCs/>
          <w:color w:val="000000" w:themeColor="text1"/>
          <w:shd w:val="clear" w:color="auto" w:fill="FFFFFF"/>
          <w:lang w:val="en-US"/>
        </w:rPr>
        <w:t>Appliance Manufacturer </w:t>
      </w:r>
      <w:r w:rsidRPr="00A47D06">
        <w:rPr>
          <w:rFonts w:cs="Arial"/>
          <w:color w:val="000000" w:themeColor="text1"/>
          <w:shd w:val="clear" w:color="auto" w:fill="FFFFFF"/>
          <w:lang w:val="en-US"/>
        </w:rPr>
        <w:t>41, no. 8 (August 1993): 47-48.</w:t>
      </w:r>
    </w:p>
    <w:p w:rsidR="00DB233C" w:rsidRPr="00A47D06" w:rsidRDefault="00DB233C" w:rsidP="007F5FDB">
      <w:pPr>
        <w:pStyle w:val="Ttulo3"/>
        <w:spacing w:before="0"/>
        <w:jc w:val="left"/>
        <w:rPr>
          <w:rFonts w:cs="Arial"/>
          <w:caps/>
          <w:color w:val="000000" w:themeColor="text1"/>
          <w:lang w:val="en-US"/>
        </w:rPr>
      </w:pPr>
      <w:r w:rsidRPr="00A47D06">
        <w:rPr>
          <w:rFonts w:cs="Arial"/>
          <w:caps/>
          <w:color w:val="000000" w:themeColor="text1"/>
          <w:lang w:val="en-US"/>
        </w:rPr>
        <w:t>STARUML</w:t>
      </w:r>
      <w:r w:rsidR="00594137" w:rsidRPr="00A47D06">
        <w:rPr>
          <w:rFonts w:cs="Arial"/>
          <w:caps/>
          <w:color w:val="000000" w:themeColor="text1"/>
          <w:lang w:val="en-US"/>
        </w:rPr>
        <w:t xml:space="preserve"> [15]</w:t>
      </w:r>
    </w:p>
    <w:p w:rsidR="00DB233C" w:rsidRPr="00A47D06" w:rsidRDefault="00997368" w:rsidP="007F5FDB">
      <w:pPr>
        <w:pStyle w:val="NormalWeb"/>
        <w:spacing w:before="0" w:beforeAutospacing="0" w:after="0" w:afterAutospacing="0" w:line="360" w:lineRule="auto"/>
        <w:ind w:firstLine="0"/>
        <w:jc w:val="left"/>
        <w:rPr>
          <w:rStyle w:val="selectable"/>
          <w:rFonts w:ascii="Arial" w:hAnsi="Arial" w:cs="Arial"/>
          <w:color w:val="000000" w:themeColor="text1"/>
        </w:rPr>
      </w:pPr>
      <w:r w:rsidRPr="00A47D06">
        <w:rPr>
          <w:rStyle w:val="selectable"/>
          <w:rFonts w:ascii="Arial" w:hAnsi="Arial" w:cs="Arial"/>
          <w:color w:val="000000" w:themeColor="text1"/>
        </w:rPr>
        <w:t xml:space="preserve">Staruml.io. </w:t>
      </w:r>
      <w:r w:rsidR="00DB233C" w:rsidRPr="00A47D06">
        <w:rPr>
          <w:rStyle w:val="selectable"/>
          <w:rFonts w:ascii="Arial" w:hAnsi="Arial" w:cs="Arial"/>
          <w:color w:val="000000" w:themeColor="text1"/>
        </w:rPr>
        <w:t> </w:t>
      </w:r>
      <w:r w:rsidR="00DB233C" w:rsidRPr="00A47D06">
        <w:rPr>
          <w:rStyle w:val="selectable"/>
          <w:rFonts w:ascii="Arial" w:hAnsi="Arial" w:cs="Arial"/>
          <w:iCs/>
          <w:color w:val="000000" w:themeColor="text1"/>
        </w:rPr>
        <w:t>StarUML</w:t>
      </w:r>
    </w:p>
    <w:p w:rsidR="00DB233C" w:rsidRPr="00A47D06" w:rsidRDefault="00DB233C" w:rsidP="007F5FDB">
      <w:pPr>
        <w:pStyle w:val="NormalWeb"/>
        <w:spacing w:before="0" w:beforeAutospacing="0" w:after="0" w:afterAutospacing="0" w:line="360" w:lineRule="auto"/>
        <w:ind w:firstLine="0"/>
        <w:jc w:val="left"/>
        <w:rPr>
          <w:rStyle w:val="selectable"/>
          <w:rFonts w:ascii="Arial" w:hAnsi="Arial" w:cs="Arial"/>
          <w:color w:val="000000" w:themeColor="text1"/>
        </w:rPr>
      </w:pPr>
      <w:r w:rsidRPr="00A47D06">
        <w:rPr>
          <w:rStyle w:val="selectable"/>
          <w:rFonts w:ascii="Arial" w:hAnsi="Arial" w:cs="Arial"/>
          <w:color w:val="000000" w:themeColor="text1"/>
        </w:rPr>
        <w:t>http://staruml.io/support</w:t>
      </w:r>
    </w:p>
    <w:p w:rsidR="00DB233C" w:rsidRPr="00A47D06" w:rsidRDefault="00DB233C" w:rsidP="007F5FDB">
      <w:pPr>
        <w:pStyle w:val="Sinespaciado"/>
        <w:rPr>
          <w:rStyle w:val="selectable"/>
          <w:rFonts w:ascii="Arial" w:hAnsi="Arial" w:cs="Arial"/>
          <w:color w:val="000000" w:themeColor="text1"/>
        </w:rPr>
      </w:pPr>
    </w:p>
    <w:p w:rsidR="00DB233C" w:rsidRPr="00A47D06" w:rsidRDefault="00DB233C" w:rsidP="007F5FDB">
      <w:pPr>
        <w:pStyle w:val="Ttulo3"/>
        <w:spacing w:before="0"/>
        <w:jc w:val="left"/>
        <w:rPr>
          <w:rFonts w:cs="Arial"/>
          <w:caps/>
          <w:color w:val="000000" w:themeColor="text1"/>
        </w:rPr>
      </w:pPr>
      <w:r w:rsidRPr="00A47D06">
        <w:rPr>
          <w:rFonts w:cs="Arial"/>
          <w:caps/>
          <w:color w:val="000000" w:themeColor="text1"/>
        </w:rPr>
        <w:t>INTRODUCCIÓN A LAS CONSULTAS LINQ (C#)</w:t>
      </w:r>
      <w:r w:rsidR="00594137" w:rsidRPr="00A47D06">
        <w:rPr>
          <w:rFonts w:cs="Arial"/>
          <w:caps/>
          <w:color w:val="000000" w:themeColor="text1"/>
        </w:rPr>
        <w:t xml:space="preserve"> [16]</w:t>
      </w:r>
    </w:p>
    <w:p w:rsidR="00DB233C" w:rsidRPr="00A47D06" w:rsidRDefault="00997368" w:rsidP="007F5FDB">
      <w:pPr>
        <w:pStyle w:val="NormalWeb"/>
        <w:spacing w:before="0" w:beforeAutospacing="0" w:after="0" w:afterAutospacing="0" w:line="360" w:lineRule="auto"/>
        <w:ind w:firstLine="0"/>
        <w:jc w:val="left"/>
        <w:rPr>
          <w:rStyle w:val="selectable"/>
          <w:rFonts w:ascii="Arial" w:hAnsi="Arial" w:cs="Arial"/>
          <w:iCs/>
          <w:color w:val="000000" w:themeColor="text1"/>
          <w:lang w:val="es-ES"/>
        </w:rPr>
      </w:pPr>
      <w:r w:rsidRPr="00A47D06">
        <w:rPr>
          <w:rStyle w:val="selectable"/>
          <w:rFonts w:ascii="Arial" w:hAnsi="Arial" w:cs="Arial"/>
          <w:color w:val="000000" w:themeColor="text1"/>
          <w:lang w:val="es-ES"/>
        </w:rPr>
        <w:t xml:space="preserve">Docs.microsoft.com. </w:t>
      </w:r>
      <w:r w:rsidR="00DB233C" w:rsidRPr="00A47D06">
        <w:rPr>
          <w:rStyle w:val="selectable"/>
          <w:rFonts w:ascii="Arial" w:hAnsi="Arial" w:cs="Arial"/>
          <w:color w:val="000000" w:themeColor="text1"/>
          <w:lang w:val="es-ES"/>
        </w:rPr>
        <w:t> </w:t>
      </w:r>
      <w:r w:rsidR="00DB233C" w:rsidRPr="00A47D06">
        <w:rPr>
          <w:rStyle w:val="selectable"/>
          <w:rFonts w:ascii="Arial" w:hAnsi="Arial" w:cs="Arial"/>
          <w:iCs/>
          <w:color w:val="000000" w:themeColor="text1"/>
          <w:lang w:val="es-ES"/>
        </w:rPr>
        <w:t>Introducción a las consultas LINQ (C#)</w:t>
      </w:r>
    </w:p>
    <w:p w:rsidR="00DB233C" w:rsidRPr="00A47D06" w:rsidRDefault="00DB233C"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https://docs.microsoft.com/es-es/dotnet/csharp/programming-guide/concepts/linq/introduction-to-linq-queries</w:t>
      </w:r>
    </w:p>
    <w:p w:rsidR="00D169BA" w:rsidRDefault="00D169BA" w:rsidP="007F5FDB">
      <w:pPr>
        <w:pStyle w:val="Sinespaciado"/>
      </w:pPr>
    </w:p>
    <w:p w:rsidR="007F5FDB" w:rsidRDefault="007F5FDB" w:rsidP="007F5FDB">
      <w:pPr>
        <w:pStyle w:val="Sinespaciado"/>
      </w:pPr>
    </w:p>
    <w:p w:rsidR="007F5FDB" w:rsidRPr="00A47D06" w:rsidRDefault="007F5FDB" w:rsidP="007F5FDB">
      <w:pPr>
        <w:pStyle w:val="Sinespaciado"/>
      </w:pPr>
    </w:p>
    <w:p w:rsidR="00DB233C" w:rsidRPr="00A47D06" w:rsidRDefault="00DB233C" w:rsidP="007F5FDB">
      <w:pPr>
        <w:pStyle w:val="Ttulo3"/>
        <w:shd w:val="clear" w:color="auto" w:fill="FFFFFF"/>
        <w:spacing w:before="0"/>
        <w:jc w:val="left"/>
        <w:rPr>
          <w:rFonts w:cs="Arial"/>
          <w:caps/>
          <w:color w:val="000000" w:themeColor="text1"/>
        </w:rPr>
      </w:pPr>
      <w:r w:rsidRPr="00A47D06">
        <w:rPr>
          <w:rFonts w:cs="Arial"/>
          <w:caps/>
          <w:color w:val="000000" w:themeColor="text1"/>
        </w:rPr>
        <w:t>cURSO UML</w:t>
      </w:r>
      <w:r w:rsidR="00594137" w:rsidRPr="00A47D06">
        <w:rPr>
          <w:rFonts w:cs="Arial"/>
          <w:caps/>
          <w:color w:val="000000" w:themeColor="text1"/>
        </w:rPr>
        <w:t xml:space="preserve"> [17]</w:t>
      </w:r>
    </w:p>
    <w:p w:rsidR="00DB233C" w:rsidRPr="00A47D06" w:rsidRDefault="00DB233C" w:rsidP="007F5FDB">
      <w:pPr>
        <w:pStyle w:val="NormalWeb"/>
        <w:shd w:val="clear" w:color="auto" w:fill="FFFFFF"/>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La web del programador, curso Uml</w:t>
      </w:r>
    </w:p>
    <w:p w:rsidR="00DB233C" w:rsidRPr="00A47D06" w:rsidRDefault="00DB233C" w:rsidP="007F5FDB">
      <w:pPr>
        <w:pStyle w:val="NormalWeb"/>
        <w:shd w:val="clear" w:color="auto" w:fill="FFFFFF"/>
        <w:spacing w:before="0" w:beforeAutospacing="0" w:after="0" w:afterAutospacing="0" w:line="360" w:lineRule="auto"/>
        <w:ind w:firstLine="0"/>
        <w:jc w:val="left"/>
        <w:rPr>
          <w:rFonts w:ascii="Arial" w:hAnsi="Arial" w:cs="Arial"/>
          <w:color w:val="000000" w:themeColor="text1"/>
          <w:lang w:val="es-ES"/>
        </w:rPr>
      </w:pPr>
      <w:r w:rsidRPr="00A47D06">
        <w:rPr>
          <w:rStyle w:val="selectable"/>
          <w:rFonts w:ascii="Arial" w:hAnsi="Arial" w:cs="Arial"/>
          <w:color w:val="000000" w:themeColor="text1"/>
          <w:lang w:val="es-ES"/>
        </w:rPr>
        <w:t>https://www.lawebdelprogramador.com/cursos/UML/index1.html</w:t>
      </w:r>
    </w:p>
    <w:p w:rsidR="00552991" w:rsidRPr="00A47D06" w:rsidRDefault="00552991" w:rsidP="007F5FDB">
      <w:pPr>
        <w:pStyle w:val="Sinespaciado"/>
      </w:pPr>
    </w:p>
    <w:p w:rsidR="002D6373" w:rsidRPr="00A47D06" w:rsidRDefault="002D6373" w:rsidP="007F5FDB">
      <w:pPr>
        <w:pStyle w:val="Ttulo3"/>
        <w:spacing w:before="0"/>
        <w:jc w:val="left"/>
        <w:rPr>
          <w:rFonts w:cs="Arial"/>
          <w:caps/>
          <w:color w:val="000000" w:themeColor="text1"/>
        </w:rPr>
      </w:pPr>
      <w:r w:rsidRPr="00A47D06">
        <w:rPr>
          <w:rFonts w:cs="Arial"/>
          <w:caps/>
          <w:color w:val="000000" w:themeColor="text1"/>
        </w:rPr>
        <w:t>TUTORIALES DE SQL SERVER</w:t>
      </w:r>
      <w:r w:rsidR="00594137" w:rsidRPr="00A47D06">
        <w:rPr>
          <w:rFonts w:cs="Arial"/>
          <w:caps/>
          <w:color w:val="000000" w:themeColor="text1"/>
        </w:rPr>
        <w:t xml:space="preserve"> [18]</w:t>
      </w:r>
    </w:p>
    <w:p w:rsidR="002D6373" w:rsidRPr="00A47D06" w:rsidRDefault="002D6373"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Docs.microsoft.com. </w:t>
      </w:r>
      <w:r w:rsidRPr="00A47D06">
        <w:rPr>
          <w:rStyle w:val="selectable"/>
          <w:rFonts w:ascii="Arial" w:hAnsi="Arial" w:cs="Arial"/>
          <w:iCs/>
          <w:color w:val="000000" w:themeColor="text1"/>
          <w:lang w:val="es-ES"/>
        </w:rPr>
        <w:t>Tutoriales de SQL Server</w:t>
      </w:r>
    </w:p>
    <w:p w:rsidR="002D6373" w:rsidRPr="00A47D06" w:rsidRDefault="002D6373"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https://docs.microsoft.com/es-es/sql/sql-server/tutorials-for-sql-server-2016</w:t>
      </w:r>
    </w:p>
    <w:p w:rsidR="002D6373" w:rsidRPr="00A47D06" w:rsidRDefault="002D6373" w:rsidP="007F5FDB">
      <w:pPr>
        <w:pStyle w:val="Sinespaciado"/>
        <w:rPr>
          <w:rStyle w:val="selectable"/>
          <w:rFonts w:ascii="Arial" w:hAnsi="Arial" w:cs="Arial"/>
          <w:b/>
          <w:color w:val="000000" w:themeColor="text1"/>
          <w:lang w:val="es-ES"/>
        </w:rPr>
      </w:pPr>
    </w:p>
    <w:p w:rsidR="00FE42F8" w:rsidRPr="00A47D06" w:rsidRDefault="00FE42F8" w:rsidP="007F5FDB">
      <w:pPr>
        <w:pStyle w:val="Ttulo3"/>
        <w:spacing w:before="0"/>
        <w:jc w:val="left"/>
        <w:rPr>
          <w:rFonts w:cs="Arial"/>
          <w:caps/>
          <w:color w:val="000000" w:themeColor="text1"/>
        </w:rPr>
      </w:pPr>
      <w:r w:rsidRPr="00A47D06">
        <w:rPr>
          <w:rFonts w:cs="Arial"/>
          <w:caps/>
          <w:color w:val="000000" w:themeColor="text1"/>
        </w:rPr>
        <w:t>INTRODUCCIÓN A ASP.NET CORE MVC Y VISUAL STUDIO</w:t>
      </w:r>
      <w:r w:rsidR="00594137" w:rsidRPr="00A47D06">
        <w:rPr>
          <w:rFonts w:cs="Arial"/>
          <w:caps/>
          <w:color w:val="000000" w:themeColor="text1"/>
        </w:rPr>
        <w:t xml:space="preserve"> [19]</w:t>
      </w:r>
    </w:p>
    <w:p w:rsidR="00FE42F8" w:rsidRPr="00A47D06" w:rsidRDefault="00FE42F8"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Docs.microsoft.com. </w:t>
      </w:r>
      <w:r w:rsidRPr="00A47D06">
        <w:rPr>
          <w:rStyle w:val="selectable"/>
          <w:rFonts w:ascii="Arial" w:hAnsi="Arial" w:cs="Arial"/>
          <w:iCs/>
          <w:color w:val="000000" w:themeColor="text1"/>
          <w:lang w:val="es-ES"/>
        </w:rPr>
        <w:t>Introducción a ASP.NET Core MVC y Visual Studio</w:t>
      </w:r>
    </w:p>
    <w:p w:rsidR="00FE42F8" w:rsidRPr="00A47D06" w:rsidRDefault="00FE42F8" w:rsidP="007F5FDB">
      <w:pPr>
        <w:pStyle w:val="NormalWeb"/>
        <w:spacing w:before="0" w:beforeAutospacing="0" w:after="0" w:afterAutospacing="0" w:line="360" w:lineRule="auto"/>
        <w:ind w:firstLine="0"/>
        <w:jc w:val="left"/>
        <w:rPr>
          <w:rFonts w:ascii="Arial" w:hAnsi="Arial" w:cs="Arial"/>
          <w:color w:val="000000" w:themeColor="text1"/>
          <w:lang w:val="es-ES"/>
        </w:rPr>
      </w:pPr>
      <w:r w:rsidRPr="00A47D06">
        <w:rPr>
          <w:rStyle w:val="selectable"/>
          <w:rFonts w:ascii="Arial" w:hAnsi="Arial" w:cs="Arial"/>
          <w:color w:val="000000" w:themeColor="text1"/>
          <w:lang w:val="es-ES"/>
        </w:rPr>
        <w:t>https://docs.microsoft.com/es-es/aspnet/core/tutorials/first-mvc-app/start-mvc?tabs=aspnetcore2x</w:t>
      </w:r>
    </w:p>
    <w:p w:rsidR="002D6373" w:rsidRPr="00A47D06" w:rsidRDefault="002D6373" w:rsidP="007F5FDB">
      <w:pPr>
        <w:pStyle w:val="Sinespaciado"/>
        <w:rPr>
          <w:rStyle w:val="selectable"/>
          <w:rFonts w:ascii="Arial" w:hAnsi="Arial" w:cs="Arial"/>
          <w:color w:val="000000" w:themeColor="text1"/>
          <w:lang w:val="es-ES"/>
        </w:rPr>
      </w:pPr>
    </w:p>
    <w:p w:rsidR="00FE42F8" w:rsidRPr="00A47D06" w:rsidRDefault="00FE42F8" w:rsidP="007F5FDB">
      <w:pPr>
        <w:pStyle w:val="Ttulo3"/>
        <w:spacing w:before="0"/>
        <w:jc w:val="left"/>
        <w:rPr>
          <w:rFonts w:cs="Arial"/>
          <w:caps/>
          <w:color w:val="000000" w:themeColor="text1"/>
        </w:rPr>
      </w:pPr>
      <w:r w:rsidRPr="00A47D06">
        <w:rPr>
          <w:rFonts w:cs="Arial"/>
          <w:caps/>
          <w:color w:val="000000" w:themeColor="text1"/>
        </w:rPr>
        <w:t>EL PATRÓN SINGLETOn</w:t>
      </w:r>
      <w:r w:rsidR="00594137" w:rsidRPr="00A47D06">
        <w:rPr>
          <w:rFonts w:cs="Arial"/>
          <w:caps/>
          <w:color w:val="000000" w:themeColor="text1"/>
        </w:rPr>
        <w:t xml:space="preserve"> [20]</w:t>
      </w:r>
    </w:p>
    <w:p w:rsidR="00FE42F8" w:rsidRPr="00A47D06" w:rsidRDefault="00FE42F8"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Msdn.microsoft.com. </w:t>
      </w:r>
      <w:r w:rsidRPr="00A47D06">
        <w:rPr>
          <w:rStyle w:val="selectable"/>
          <w:rFonts w:ascii="Arial" w:hAnsi="Arial" w:cs="Arial"/>
          <w:iCs/>
          <w:color w:val="000000" w:themeColor="text1"/>
          <w:lang w:val="es-ES"/>
        </w:rPr>
        <w:t>El Patrón Singleton</w:t>
      </w:r>
    </w:p>
    <w:p w:rsidR="00FE42F8" w:rsidRPr="00A47D06" w:rsidRDefault="00FE42F8" w:rsidP="007F5FDB">
      <w:pPr>
        <w:pStyle w:val="NormalWeb"/>
        <w:spacing w:before="0" w:beforeAutospacing="0" w:after="0" w:afterAutospacing="0" w:line="360" w:lineRule="auto"/>
        <w:ind w:firstLine="0"/>
        <w:jc w:val="left"/>
        <w:rPr>
          <w:rFonts w:ascii="Arial" w:hAnsi="Arial" w:cs="Arial"/>
          <w:color w:val="000000" w:themeColor="text1"/>
          <w:lang w:val="es-ES"/>
        </w:rPr>
      </w:pPr>
      <w:r w:rsidRPr="00A47D06">
        <w:rPr>
          <w:rStyle w:val="selectable"/>
          <w:rFonts w:ascii="Arial" w:hAnsi="Arial" w:cs="Arial"/>
          <w:color w:val="000000" w:themeColor="text1"/>
          <w:lang w:val="es-ES"/>
        </w:rPr>
        <w:t>https://msdn.microsoft.com/es-es/library/bb972272.aspx</w:t>
      </w:r>
    </w:p>
    <w:p w:rsidR="002D6373" w:rsidRPr="00A47D06" w:rsidRDefault="002D6373" w:rsidP="007F5FDB">
      <w:pPr>
        <w:pStyle w:val="Sinespaciado"/>
      </w:pPr>
    </w:p>
    <w:p w:rsidR="00FE42F8" w:rsidRPr="00036E19" w:rsidRDefault="00FE42F8" w:rsidP="007F5FDB">
      <w:pPr>
        <w:pStyle w:val="Ttulo3"/>
        <w:spacing w:before="0"/>
        <w:jc w:val="left"/>
        <w:rPr>
          <w:rFonts w:cs="Arial"/>
          <w:caps/>
          <w:color w:val="000000" w:themeColor="text1"/>
        </w:rPr>
      </w:pPr>
      <w:r w:rsidRPr="00036E19">
        <w:rPr>
          <w:rFonts w:cs="Arial"/>
          <w:caps/>
          <w:color w:val="000000" w:themeColor="text1"/>
        </w:rPr>
        <w:t>iNSERCIÓN DE DEPENDENCIAS EN ASP.NET CORE</w:t>
      </w:r>
      <w:r w:rsidR="00594137" w:rsidRPr="00036E19">
        <w:rPr>
          <w:rFonts w:cs="Arial"/>
          <w:caps/>
          <w:color w:val="000000" w:themeColor="text1"/>
        </w:rPr>
        <w:t xml:space="preserve"> [21]</w:t>
      </w:r>
    </w:p>
    <w:p w:rsidR="00FE42F8" w:rsidRPr="00A47D06" w:rsidRDefault="00594137"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Docs.microsoft.com.</w:t>
      </w:r>
      <w:r w:rsidR="00FE42F8" w:rsidRPr="00A47D06">
        <w:rPr>
          <w:rStyle w:val="selectable"/>
          <w:rFonts w:ascii="Arial" w:hAnsi="Arial" w:cs="Arial"/>
          <w:color w:val="000000" w:themeColor="text1"/>
          <w:lang w:val="es-ES"/>
        </w:rPr>
        <w:t> </w:t>
      </w:r>
      <w:r w:rsidR="00FE42F8" w:rsidRPr="00A47D06">
        <w:rPr>
          <w:rStyle w:val="selectable"/>
          <w:rFonts w:ascii="Arial" w:hAnsi="Arial" w:cs="Arial"/>
          <w:iCs/>
          <w:color w:val="000000" w:themeColor="text1"/>
          <w:lang w:val="es-ES"/>
        </w:rPr>
        <w:t>Inserción de dependencias en ASP.NET Core</w:t>
      </w:r>
      <w:r w:rsidR="00FE42F8" w:rsidRPr="00A47D06">
        <w:rPr>
          <w:rStyle w:val="selectable"/>
          <w:rFonts w:ascii="Arial" w:hAnsi="Arial" w:cs="Arial"/>
          <w:color w:val="000000" w:themeColor="text1"/>
          <w:lang w:val="es-ES"/>
        </w:rPr>
        <w:t xml:space="preserve">. </w:t>
      </w:r>
      <w:r w:rsidR="00D169BA" w:rsidRPr="00A47D06">
        <w:rPr>
          <w:rStyle w:val="selectable"/>
          <w:rFonts w:ascii="Arial" w:hAnsi="Arial" w:cs="Arial"/>
          <w:color w:val="000000" w:themeColor="text1"/>
          <w:lang w:val="es-ES"/>
        </w:rPr>
        <w:t>https://docs.microsoft.com/es-es/aspnet/core/fundamentals/dependency-injection</w:t>
      </w:r>
    </w:p>
    <w:p w:rsidR="00D169BA" w:rsidRPr="00036E19" w:rsidRDefault="00D169BA" w:rsidP="007F5FDB">
      <w:pPr>
        <w:pStyle w:val="Sinespaciado"/>
      </w:pPr>
    </w:p>
    <w:p w:rsidR="00217793" w:rsidRPr="00036E19" w:rsidRDefault="00217793" w:rsidP="007F5FDB">
      <w:pPr>
        <w:pStyle w:val="Ttulo3"/>
        <w:spacing w:before="0"/>
        <w:jc w:val="left"/>
        <w:rPr>
          <w:rFonts w:cs="Arial"/>
          <w:caps/>
          <w:color w:val="000000" w:themeColor="text1"/>
        </w:rPr>
      </w:pPr>
      <w:r w:rsidRPr="00036E19">
        <w:rPr>
          <w:rFonts w:cs="Arial"/>
          <w:caps/>
          <w:color w:val="000000" w:themeColor="text1"/>
        </w:rPr>
        <w:t>METODOLOGÍAS DE DESARROLLO DE SOFTWARE</w:t>
      </w:r>
      <w:r w:rsidR="00594137" w:rsidRPr="00036E19">
        <w:rPr>
          <w:rFonts w:cs="Arial"/>
          <w:caps/>
          <w:color w:val="000000" w:themeColor="text1"/>
        </w:rPr>
        <w:t xml:space="preserve"> [22]</w:t>
      </w:r>
    </w:p>
    <w:p w:rsidR="00217793" w:rsidRPr="00A47D06" w:rsidRDefault="00217793"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Metodologías de desarrollo de software, Juntaex.es</w:t>
      </w:r>
    </w:p>
    <w:p w:rsidR="00217793" w:rsidRPr="00A47D06" w:rsidRDefault="009B7E58"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http://www.juntaex.es/filescms/con01/uploaded_files/dgaeti/IngenieriaSoftwareGobex.pdf</w:t>
      </w:r>
    </w:p>
    <w:p w:rsidR="009B7E58" w:rsidRPr="00A47D06" w:rsidRDefault="009B7E58" w:rsidP="007F5FDB">
      <w:pPr>
        <w:pStyle w:val="Sinespaciado"/>
        <w:rPr>
          <w:rStyle w:val="selectable"/>
          <w:rFonts w:ascii="Arial" w:hAnsi="Arial" w:cs="Arial"/>
          <w:color w:val="000000" w:themeColor="text1"/>
          <w:lang w:val="es-ES"/>
        </w:rPr>
      </w:pPr>
    </w:p>
    <w:p w:rsidR="009B7E58" w:rsidRPr="00036E19" w:rsidRDefault="009B7E58" w:rsidP="007F5FDB">
      <w:pPr>
        <w:pStyle w:val="Ttulo3"/>
        <w:spacing w:before="0"/>
        <w:jc w:val="left"/>
        <w:rPr>
          <w:rFonts w:cs="Arial"/>
          <w:caps/>
          <w:color w:val="000000" w:themeColor="text1"/>
        </w:rPr>
      </w:pPr>
      <w:r w:rsidRPr="00036E19">
        <w:rPr>
          <w:rFonts w:cs="Arial"/>
          <w:caps/>
          <w:color w:val="000000" w:themeColor="text1"/>
        </w:rPr>
        <w:t>SCRUM</w:t>
      </w:r>
      <w:r w:rsidR="00594137" w:rsidRPr="00036E19">
        <w:rPr>
          <w:rFonts w:cs="Arial"/>
          <w:caps/>
          <w:color w:val="000000" w:themeColor="text1"/>
        </w:rPr>
        <w:t xml:space="preserve"> [23]</w:t>
      </w:r>
    </w:p>
    <w:p w:rsidR="009B7E58" w:rsidRPr="00A47D06" w:rsidRDefault="00594137"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Proyectos Ágiles. </w:t>
      </w:r>
      <w:r w:rsidR="007256E0" w:rsidRPr="00A47D06">
        <w:rPr>
          <w:rStyle w:val="selectable"/>
          <w:rFonts w:ascii="Arial" w:hAnsi="Arial" w:cs="Arial"/>
          <w:color w:val="000000" w:themeColor="text1"/>
          <w:lang w:val="es-ES"/>
        </w:rPr>
        <w:t> </w:t>
      </w:r>
      <w:r w:rsidR="007256E0" w:rsidRPr="00A47D06">
        <w:rPr>
          <w:rStyle w:val="selectable"/>
          <w:rFonts w:ascii="Arial" w:hAnsi="Arial" w:cs="Arial"/>
          <w:iCs/>
          <w:color w:val="000000" w:themeColor="text1"/>
          <w:lang w:val="es-ES"/>
        </w:rPr>
        <w:t>Qué es SCRUM</w:t>
      </w:r>
      <w:r w:rsidR="007256E0" w:rsidRPr="00A47D06">
        <w:rPr>
          <w:rStyle w:val="selectable"/>
          <w:rFonts w:ascii="Arial" w:hAnsi="Arial" w:cs="Arial"/>
          <w:color w:val="000000" w:themeColor="text1"/>
          <w:lang w:val="es-ES"/>
        </w:rPr>
        <w:t>.</w:t>
      </w:r>
    </w:p>
    <w:p w:rsidR="009B7E58" w:rsidRPr="00A47D06" w:rsidRDefault="001E6DB0"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https://proyectosagiles.org/que-es-scrum/</w:t>
      </w:r>
    </w:p>
    <w:p w:rsidR="001E6DB0" w:rsidRPr="00036E19" w:rsidRDefault="001E6DB0" w:rsidP="007F5FDB">
      <w:pPr>
        <w:pStyle w:val="Sinespaciado"/>
      </w:pPr>
    </w:p>
    <w:p w:rsidR="009B7E58" w:rsidRPr="00036E19" w:rsidRDefault="001E6DB0" w:rsidP="007F5FDB">
      <w:pPr>
        <w:pStyle w:val="Ttulo3"/>
        <w:spacing w:before="0"/>
        <w:jc w:val="left"/>
        <w:rPr>
          <w:rFonts w:cs="Arial"/>
          <w:color w:val="000000" w:themeColor="text1"/>
        </w:rPr>
      </w:pPr>
      <w:r w:rsidRPr="00036E19">
        <w:rPr>
          <w:rFonts w:cs="Arial"/>
          <w:caps/>
          <w:color w:val="000000" w:themeColor="text1"/>
        </w:rPr>
        <w:t>SCRUM 2</w:t>
      </w:r>
      <w:r w:rsidR="00594137" w:rsidRPr="00036E19">
        <w:rPr>
          <w:rFonts w:cs="Arial"/>
          <w:caps/>
          <w:color w:val="000000" w:themeColor="text1"/>
        </w:rPr>
        <w:t xml:space="preserve"> [24]</w:t>
      </w:r>
    </w:p>
    <w:p w:rsidR="001E6DB0" w:rsidRPr="00A47D06" w:rsidRDefault="00594137"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Kaizenia Institute. </w:t>
      </w:r>
      <w:r w:rsidR="007256E0" w:rsidRPr="00A47D06">
        <w:rPr>
          <w:rStyle w:val="selectable"/>
          <w:rFonts w:ascii="Arial" w:hAnsi="Arial" w:cs="Arial"/>
          <w:color w:val="000000" w:themeColor="text1"/>
          <w:lang w:val="es-ES"/>
        </w:rPr>
        <w:t> </w:t>
      </w:r>
      <w:r w:rsidR="007256E0" w:rsidRPr="00A47D06">
        <w:rPr>
          <w:rStyle w:val="selectable"/>
          <w:rFonts w:ascii="Arial" w:hAnsi="Arial" w:cs="Arial"/>
          <w:iCs/>
          <w:color w:val="000000" w:themeColor="text1"/>
          <w:lang w:val="es-ES"/>
        </w:rPr>
        <w:t>Roles Centrales de Scrum ¡Conforma exitosamente a tu equipo!</w:t>
      </w:r>
      <w:r w:rsidR="007256E0" w:rsidRPr="00A47D06">
        <w:rPr>
          <w:rStyle w:val="selectable"/>
          <w:rFonts w:ascii="Arial" w:hAnsi="Arial" w:cs="Arial"/>
          <w:color w:val="000000" w:themeColor="text1"/>
          <w:lang w:val="es-ES"/>
        </w:rPr>
        <w:t>.</w:t>
      </w:r>
    </w:p>
    <w:p w:rsidR="002D6373" w:rsidRPr="00A47D06" w:rsidRDefault="001E6DB0"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http://www.kzi.mx/roles-centrales-de-la-metodologia-scrum/</w:t>
      </w:r>
    </w:p>
    <w:p w:rsidR="006515DB" w:rsidRPr="00036E19" w:rsidRDefault="006515DB" w:rsidP="007F5FDB">
      <w:pPr>
        <w:pStyle w:val="Sinespaciado"/>
      </w:pPr>
    </w:p>
    <w:p w:rsidR="006515DB" w:rsidRPr="00036E19" w:rsidRDefault="006515DB" w:rsidP="007F5FDB">
      <w:pPr>
        <w:pStyle w:val="Ttulo3"/>
        <w:spacing w:before="0"/>
        <w:jc w:val="left"/>
        <w:rPr>
          <w:rFonts w:cs="Arial"/>
          <w:caps/>
          <w:color w:val="000000" w:themeColor="text1"/>
        </w:rPr>
      </w:pPr>
      <w:r w:rsidRPr="00036E19">
        <w:rPr>
          <w:rFonts w:cs="Arial"/>
          <w:caps/>
          <w:color w:val="000000" w:themeColor="text1"/>
        </w:rPr>
        <w:t>PRINCIPIOS DEL MANIFIESTO ÁGIL</w:t>
      </w:r>
      <w:r w:rsidR="00594137" w:rsidRPr="00036E19">
        <w:rPr>
          <w:rFonts w:cs="Arial"/>
          <w:caps/>
          <w:color w:val="000000" w:themeColor="text1"/>
        </w:rPr>
        <w:t xml:space="preserve"> [25]</w:t>
      </w:r>
    </w:p>
    <w:p w:rsidR="006515DB" w:rsidRPr="00A47D06" w:rsidRDefault="00594137"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 xml:space="preserve">Agilemanifesto.org. </w:t>
      </w:r>
      <w:r w:rsidR="006515DB" w:rsidRPr="00A47D06">
        <w:rPr>
          <w:rStyle w:val="selectable"/>
          <w:rFonts w:ascii="Arial" w:hAnsi="Arial" w:cs="Arial"/>
          <w:color w:val="000000" w:themeColor="text1"/>
          <w:lang w:val="es-ES"/>
        </w:rPr>
        <w:t> </w:t>
      </w:r>
      <w:r w:rsidR="006515DB" w:rsidRPr="00A47D06">
        <w:rPr>
          <w:rStyle w:val="selectable"/>
          <w:rFonts w:ascii="Arial" w:hAnsi="Arial" w:cs="Arial"/>
          <w:iCs/>
          <w:color w:val="000000" w:themeColor="text1"/>
          <w:lang w:val="es-ES"/>
        </w:rPr>
        <w:t>Principios del Manifiesto Ágil</w:t>
      </w:r>
    </w:p>
    <w:p w:rsidR="006515DB" w:rsidRPr="00A47D06" w:rsidRDefault="00424A46" w:rsidP="007F5FDB">
      <w:pPr>
        <w:pStyle w:val="NormalWeb"/>
        <w:spacing w:before="0" w:beforeAutospacing="0" w:after="0" w:afterAutospacing="0" w:line="360" w:lineRule="auto"/>
        <w:ind w:firstLine="0"/>
        <w:jc w:val="left"/>
        <w:rPr>
          <w:rStyle w:val="selectable"/>
          <w:rFonts w:ascii="Arial" w:hAnsi="Arial" w:cs="Arial"/>
          <w:color w:val="000000" w:themeColor="text1"/>
          <w:lang w:val="es-ES"/>
        </w:rPr>
      </w:pPr>
      <w:r w:rsidRPr="00A47D06">
        <w:rPr>
          <w:rStyle w:val="selectable"/>
          <w:rFonts w:ascii="Arial" w:hAnsi="Arial" w:cs="Arial"/>
          <w:color w:val="000000" w:themeColor="text1"/>
          <w:lang w:val="es-ES"/>
        </w:rPr>
        <w:t>http://agilemanifesto.org/iso/es/principles.html</w:t>
      </w:r>
    </w:p>
    <w:p w:rsidR="00424A46" w:rsidRDefault="00424A46" w:rsidP="007F5FDB">
      <w:pPr>
        <w:pStyle w:val="NormalWeb"/>
        <w:spacing w:before="0" w:beforeAutospacing="0" w:after="0" w:afterAutospacing="0" w:line="360" w:lineRule="auto"/>
        <w:ind w:firstLine="0"/>
        <w:jc w:val="left"/>
        <w:rPr>
          <w:rStyle w:val="selectable"/>
          <w:rFonts w:ascii="Arial" w:hAnsi="Arial" w:cs="Arial"/>
          <w:b/>
          <w:color w:val="000000" w:themeColor="text1"/>
          <w:lang w:val="es-ES"/>
        </w:rPr>
      </w:pPr>
    </w:p>
    <w:p w:rsidR="007F5FDB" w:rsidRPr="00036E19" w:rsidRDefault="007F5FDB" w:rsidP="007F5FDB">
      <w:pPr>
        <w:pStyle w:val="NormalWeb"/>
        <w:spacing w:before="0" w:beforeAutospacing="0" w:after="0" w:afterAutospacing="0" w:line="360" w:lineRule="auto"/>
        <w:ind w:firstLine="0"/>
        <w:jc w:val="left"/>
        <w:rPr>
          <w:rStyle w:val="selectable"/>
          <w:rFonts w:ascii="Arial" w:hAnsi="Arial" w:cs="Arial"/>
          <w:b/>
          <w:color w:val="000000" w:themeColor="text1"/>
          <w:lang w:val="es-ES"/>
        </w:rPr>
      </w:pPr>
    </w:p>
    <w:p w:rsidR="00424A46" w:rsidRDefault="00424A46"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sidRPr="00036E19">
        <w:rPr>
          <w:rFonts w:ascii="Arial" w:hAnsi="Arial" w:cs="Arial"/>
          <w:b/>
          <w:iCs/>
          <w:caps/>
          <w:color w:val="000000" w:themeColor="text1"/>
          <w:shd w:val="clear" w:color="auto" w:fill="FFFFFF"/>
          <w:lang w:val="es-ES"/>
        </w:rPr>
        <w:t>Historia del vending ¿cómo eran las primeras máquinas expendedoras?</w:t>
      </w:r>
      <w:r w:rsidR="00594137" w:rsidRPr="00036E19">
        <w:rPr>
          <w:rFonts w:ascii="Arial" w:hAnsi="Arial" w:cs="Arial"/>
          <w:b/>
          <w:iCs/>
          <w:caps/>
          <w:color w:val="000000" w:themeColor="text1"/>
          <w:shd w:val="clear" w:color="auto" w:fill="FFFFFF"/>
          <w:lang w:val="es-ES"/>
        </w:rPr>
        <w:t xml:space="preserve"> </w:t>
      </w:r>
      <w:r w:rsidR="00594137" w:rsidRPr="00036E19">
        <w:rPr>
          <w:rFonts w:ascii="Arial" w:hAnsi="Arial" w:cs="Arial"/>
          <w:b/>
          <w:color w:val="000000" w:themeColor="text1"/>
          <w:shd w:val="clear" w:color="auto" w:fill="FFFFFF"/>
          <w:lang w:val="es-ES"/>
        </w:rPr>
        <w:t>[26]</w:t>
      </w:r>
    </w:p>
    <w:p w:rsidR="00036E19" w:rsidRPr="00036E19" w:rsidRDefault="00036E19" w:rsidP="007F5FDB">
      <w:pPr>
        <w:pStyle w:val="NormalWeb"/>
        <w:spacing w:before="0" w:beforeAutospacing="0" w:after="0" w:afterAutospacing="0" w:line="360" w:lineRule="auto"/>
        <w:ind w:firstLine="0"/>
        <w:jc w:val="left"/>
        <w:rPr>
          <w:rFonts w:ascii="Arial" w:hAnsi="Arial" w:cs="Arial"/>
          <w:color w:val="000000" w:themeColor="text1"/>
          <w:shd w:val="clear" w:color="auto" w:fill="FFFFFF"/>
          <w:lang w:val="es-ES"/>
        </w:rPr>
      </w:pPr>
      <w:r w:rsidRPr="00036E19">
        <w:rPr>
          <w:rFonts w:ascii="Arial" w:hAnsi="Arial" w:cs="Arial"/>
          <w:color w:val="000000" w:themeColor="text1"/>
          <w:shd w:val="clear" w:color="auto" w:fill="FFFFFF"/>
          <w:lang w:val="es-ES"/>
        </w:rPr>
        <w:t>Vendival</w:t>
      </w:r>
    </w:p>
    <w:p w:rsidR="00424A46" w:rsidRPr="00A47D06" w:rsidRDefault="00424A46" w:rsidP="007F5FDB">
      <w:pPr>
        <w:pStyle w:val="NormalWeb"/>
        <w:spacing w:before="0" w:beforeAutospacing="0" w:after="0" w:afterAutospacing="0" w:line="360" w:lineRule="auto"/>
        <w:ind w:firstLine="0"/>
        <w:jc w:val="left"/>
        <w:rPr>
          <w:rFonts w:ascii="Arial" w:hAnsi="Arial" w:cs="Arial"/>
          <w:color w:val="000000" w:themeColor="text1"/>
          <w:shd w:val="clear" w:color="auto" w:fill="FFFFFF"/>
          <w:lang w:val="es-ES"/>
        </w:rPr>
      </w:pPr>
      <w:r w:rsidRPr="00A47D06">
        <w:rPr>
          <w:rFonts w:ascii="Arial" w:hAnsi="Arial" w:cs="Arial"/>
          <w:color w:val="000000" w:themeColor="text1"/>
          <w:shd w:val="clear" w:color="auto" w:fill="FFFFFF"/>
          <w:lang w:val="es-ES"/>
        </w:rPr>
        <w:t>https://www.vendival.com/historia-del-vending-de-los-egipcios-a-la-coca-cola/</w:t>
      </w:r>
    </w:p>
    <w:p w:rsidR="00424A46" w:rsidRDefault="00424A46" w:rsidP="007F5FDB">
      <w:pPr>
        <w:pStyle w:val="Sinespaciado"/>
        <w:rPr>
          <w:shd w:val="clear" w:color="auto" w:fill="FFFFFF"/>
        </w:rPr>
      </w:pPr>
    </w:p>
    <w:p w:rsidR="00036E19" w:rsidRDefault="00036E19"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PRINCIPIOS DEL CÓDIGO LIMPIO</w:t>
      </w:r>
      <w:r w:rsidRPr="00036E19">
        <w:rPr>
          <w:rFonts w:ascii="Arial" w:hAnsi="Arial" w:cs="Arial"/>
          <w:b/>
          <w:iCs/>
          <w:caps/>
          <w:color w:val="000000" w:themeColor="text1"/>
          <w:shd w:val="clear" w:color="auto" w:fill="FFFFFF"/>
          <w:lang w:val="es-ES"/>
        </w:rPr>
        <w:t xml:space="preserve"> </w:t>
      </w:r>
      <w:r>
        <w:rPr>
          <w:rFonts w:ascii="Arial" w:hAnsi="Arial" w:cs="Arial"/>
          <w:b/>
          <w:color w:val="000000" w:themeColor="text1"/>
          <w:shd w:val="clear" w:color="auto" w:fill="FFFFFF"/>
          <w:lang w:val="es-ES"/>
        </w:rPr>
        <w:t>[27</w:t>
      </w:r>
      <w:r w:rsidRPr="00036E19">
        <w:rPr>
          <w:rFonts w:ascii="Arial" w:hAnsi="Arial" w:cs="Arial"/>
          <w:b/>
          <w:color w:val="000000" w:themeColor="text1"/>
          <w:shd w:val="clear" w:color="auto" w:fill="FFFFFF"/>
          <w:lang w:val="es-ES"/>
        </w:rPr>
        <w:t>]</w:t>
      </w:r>
    </w:p>
    <w:p w:rsidR="00036E19" w:rsidRPr="00036E19" w:rsidRDefault="00036E19" w:rsidP="007F5FDB">
      <w:pPr>
        <w:pStyle w:val="NormalWeb"/>
        <w:spacing w:before="0" w:beforeAutospacing="0" w:after="0" w:afterAutospacing="0" w:line="360" w:lineRule="auto"/>
        <w:ind w:firstLine="0"/>
        <w:jc w:val="left"/>
        <w:rPr>
          <w:rFonts w:ascii="Arial" w:hAnsi="Arial" w:cs="Arial"/>
          <w:color w:val="000000" w:themeColor="text1"/>
          <w:shd w:val="clear" w:color="auto" w:fill="FFFFFF"/>
          <w:lang w:val="es-ES"/>
        </w:rPr>
      </w:pPr>
      <w:r>
        <w:rPr>
          <w:rFonts w:ascii="Arial" w:hAnsi="Arial" w:cs="Arial"/>
          <w:color w:val="000000" w:themeColor="text1"/>
          <w:shd w:val="clear" w:color="auto" w:fill="FFFFFF"/>
          <w:lang w:val="es-ES"/>
        </w:rPr>
        <w:t>Renze, M. Pluralsight</w:t>
      </w:r>
    </w:p>
    <w:p w:rsidR="00170756" w:rsidRPr="00A47D06" w:rsidRDefault="00036E19" w:rsidP="007F5FDB">
      <w:pPr>
        <w:pStyle w:val="NormalWeb"/>
        <w:spacing w:before="0" w:beforeAutospacing="0" w:after="0" w:afterAutospacing="0" w:line="360" w:lineRule="auto"/>
        <w:ind w:firstLine="0"/>
        <w:jc w:val="left"/>
        <w:rPr>
          <w:rFonts w:ascii="Arial" w:hAnsi="Arial" w:cs="Arial"/>
          <w:noProof/>
          <w:lang w:val="es-ES"/>
        </w:rPr>
      </w:pPr>
      <w:r w:rsidRPr="00A47D06">
        <w:rPr>
          <w:rFonts w:ascii="Arial" w:hAnsi="Arial" w:cs="Arial"/>
          <w:noProof/>
          <w:lang w:val="es-ES"/>
        </w:rPr>
        <w:t>https://app.pluralsight.com/library/courses/clean-architecture-patterns-practices-principles/table-of-contents</w:t>
      </w:r>
      <w:r w:rsidRPr="00A47D06">
        <w:rPr>
          <w:rFonts w:ascii="Arial" w:hAnsi="Arial" w:cs="Arial"/>
          <w:color w:val="000000" w:themeColor="text1"/>
          <w:shd w:val="clear" w:color="auto" w:fill="FFFFFF"/>
          <w:lang w:val="es-ES"/>
        </w:rPr>
        <w:t xml:space="preserve"> </w:t>
      </w:r>
    </w:p>
    <w:p w:rsidR="00424A46" w:rsidRDefault="00424A46" w:rsidP="007F5FDB">
      <w:pPr>
        <w:pStyle w:val="Sinespaciado"/>
        <w:rPr>
          <w:noProof/>
        </w:rPr>
      </w:pPr>
    </w:p>
    <w:p w:rsidR="00036E19" w:rsidRDefault="00036E19"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PATRONES Y ANTIPATRONES</w:t>
      </w:r>
      <w:r w:rsidRPr="00036E19">
        <w:rPr>
          <w:rFonts w:ascii="Arial" w:hAnsi="Arial" w:cs="Arial"/>
          <w:b/>
          <w:iCs/>
          <w:caps/>
          <w:color w:val="000000" w:themeColor="text1"/>
          <w:shd w:val="clear" w:color="auto" w:fill="FFFFFF"/>
          <w:lang w:val="es-ES"/>
        </w:rPr>
        <w:t xml:space="preserve"> </w:t>
      </w:r>
      <w:r>
        <w:rPr>
          <w:rFonts w:ascii="Arial" w:hAnsi="Arial" w:cs="Arial"/>
          <w:b/>
          <w:color w:val="000000" w:themeColor="text1"/>
          <w:shd w:val="clear" w:color="auto" w:fill="FFFFFF"/>
          <w:lang w:val="es-ES"/>
        </w:rPr>
        <w:t>[28</w:t>
      </w:r>
      <w:r w:rsidRPr="00036E19">
        <w:rPr>
          <w:rFonts w:ascii="Arial" w:hAnsi="Arial" w:cs="Arial"/>
          <w:b/>
          <w:color w:val="000000" w:themeColor="text1"/>
          <w:shd w:val="clear" w:color="auto" w:fill="FFFFFF"/>
          <w:lang w:val="es-ES"/>
        </w:rPr>
        <w:t>]</w:t>
      </w:r>
    </w:p>
    <w:p w:rsidR="00036E19" w:rsidRPr="00036E19" w:rsidRDefault="00036E19" w:rsidP="007F5FDB">
      <w:pPr>
        <w:pStyle w:val="NormalWeb"/>
        <w:spacing w:before="0" w:beforeAutospacing="0" w:after="0" w:afterAutospacing="0" w:line="360" w:lineRule="auto"/>
        <w:ind w:firstLine="0"/>
        <w:jc w:val="left"/>
        <w:rPr>
          <w:rFonts w:ascii="Arial" w:hAnsi="Arial" w:cs="Arial"/>
          <w:color w:val="000000" w:themeColor="text1"/>
          <w:shd w:val="clear" w:color="auto" w:fill="FFFFFF"/>
          <w:lang w:val="es-ES"/>
        </w:rPr>
      </w:pPr>
      <w:r>
        <w:rPr>
          <w:rFonts w:ascii="Arial" w:hAnsi="Arial" w:cs="Arial"/>
          <w:color w:val="000000" w:themeColor="text1"/>
          <w:shd w:val="clear" w:color="auto" w:fill="FFFFFF"/>
          <w:lang w:val="es-ES"/>
        </w:rPr>
        <w:t>Msdn Microsoft</w:t>
      </w:r>
    </w:p>
    <w:p w:rsidR="00036E19" w:rsidRPr="007F5FDB" w:rsidRDefault="00036E19" w:rsidP="007F5FDB">
      <w:pPr>
        <w:pStyle w:val="Bibliografa"/>
        <w:jc w:val="left"/>
        <w:rPr>
          <w:rFonts w:cs="Arial"/>
          <w:noProof/>
          <w:lang w:val="es-ES"/>
        </w:rPr>
      </w:pPr>
      <w:r>
        <w:rPr>
          <w:rFonts w:cs="Arial"/>
          <w:noProof/>
          <w:lang w:val="es-ES"/>
        </w:rPr>
        <w:t>Msdn</w:t>
      </w:r>
      <w:r w:rsidRPr="00A47D06">
        <w:rPr>
          <w:rFonts w:cs="Arial"/>
          <w:noProof/>
          <w:lang w:val="en-US"/>
        </w:rPr>
        <w:t>https://msdn.microsoft.com/es-es/library/bb972242.aspx</w:t>
      </w:r>
    </w:p>
    <w:p w:rsidR="00036E19" w:rsidRDefault="00036E19"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lastRenderedPageBreak/>
        <w:t>PATRONES Y DE DISEÑO DE SOFTWARE</w:t>
      </w:r>
      <w:r w:rsidRPr="00036E19">
        <w:rPr>
          <w:rFonts w:ascii="Arial" w:hAnsi="Arial" w:cs="Arial"/>
          <w:b/>
          <w:iCs/>
          <w:caps/>
          <w:color w:val="000000" w:themeColor="text1"/>
          <w:shd w:val="clear" w:color="auto" w:fill="FFFFFF"/>
          <w:lang w:val="es-ES"/>
        </w:rPr>
        <w:t xml:space="preserve"> </w:t>
      </w:r>
      <w:r>
        <w:rPr>
          <w:rFonts w:ascii="Arial" w:hAnsi="Arial" w:cs="Arial"/>
          <w:b/>
          <w:color w:val="000000" w:themeColor="text1"/>
          <w:shd w:val="clear" w:color="auto" w:fill="FFFFFF"/>
          <w:lang w:val="es-ES"/>
        </w:rPr>
        <w:t>[29</w:t>
      </w:r>
      <w:r w:rsidRPr="00036E19">
        <w:rPr>
          <w:rFonts w:ascii="Arial" w:hAnsi="Arial" w:cs="Arial"/>
          <w:b/>
          <w:color w:val="000000" w:themeColor="text1"/>
          <w:shd w:val="clear" w:color="auto" w:fill="FFFFFF"/>
          <w:lang w:val="es-ES"/>
        </w:rPr>
        <w:t>]</w:t>
      </w:r>
    </w:p>
    <w:p w:rsidR="00036E19" w:rsidRDefault="00036E19" w:rsidP="007F5FDB">
      <w:pPr>
        <w:pStyle w:val="NormalWeb"/>
        <w:spacing w:before="0" w:beforeAutospacing="0" w:after="0" w:afterAutospacing="0" w:line="360" w:lineRule="auto"/>
        <w:ind w:firstLine="0"/>
        <w:jc w:val="left"/>
        <w:rPr>
          <w:rFonts w:ascii="Arial" w:hAnsi="Arial" w:cs="Arial"/>
          <w:color w:val="000000" w:themeColor="text1"/>
          <w:shd w:val="clear" w:color="auto" w:fill="FFFFFF"/>
          <w:lang w:val="es-ES"/>
        </w:rPr>
      </w:pPr>
      <w:r>
        <w:rPr>
          <w:rFonts w:ascii="Arial" w:hAnsi="Arial" w:cs="Arial"/>
          <w:color w:val="000000" w:themeColor="text1"/>
          <w:shd w:val="clear" w:color="auto" w:fill="FFFFFF"/>
          <w:lang w:val="es-ES"/>
        </w:rPr>
        <w:t>Leiva, A. DevExperto</w:t>
      </w:r>
    </w:p>
    <w:p w:rsidR="00424A46" w:rsidRPr="00A47D06" w:rsidRDefault="00424A46" w:rsidP="007F5FDB">
      <w:pPr>
        <w:pStyle w:val="NormalWeb"/>
        <w:spacing w:before="0" w:beforeAutospacing="0" w:after="0" w:afterAutospacing="0" w:line="360" w:lineRule="auto"/>
        <w:ind w:firstLine="0"/>
        <w:jc w:val="left"/>
        <w:rPr>
          <w:rFonts w:ascii="Arial" w:hAnsi="Arial" w:cs="Arial"/>
          <w:noProof/>
          <w:color w:val="000000" w:themeColor="text1"/>
          <w:lang w:val="es-ES"/>
        </w:rPr>
      </w:pPr>
      <w:r w:rsidRPr="00A47D06">
        <w:rPr>
          <w:rFonts w:ascii="Arial" w:hAnsi="Arial" w:cs="Arial"/>
          <w:noProof/>
          <w:color w:val="000000" w:themeColor="text1"/>
          <w:lang w:val="es-ES"/>
        </w:rPr>
        <w:t>https://devexperto.com/patrones-de-diseno-software/</w:t>
      </w:r>
    </w:p>
    <w:p w:rsidR="00424A46" w:rsidRDefault="00424A46" w:rsidP="007F5FDB">
      <w:pPr>
        <w:pStyle w:val="Sinespaciado"/>
      </w:pPr>
    </w:p>
    <w:p w:rsidR="00036E19" w:rsidRDefault="00036E19"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PATRONES PLURALSIGHT</w:t>
      </w:r>
      <w:r w:rsidRPr="00036E19">
        <w:rPr>
          <w:rFonts w:ascii="Arial" w:hAnsi="Arial" w:cs="Arial"/>
          <w:b/>
          <w:iCs/>
          <w:caps/>
          <w:color w:val="000000" w:themeColor="text1"/>
          <w:shd w:val="clear" w:color="auto" w:fill="FFFFFF"/>
          <w:lang w:val="es-ES"/>
        </w:rPr>
        <w:t xml:space="preserve"> </w:t>
      </w:r>
      <w:r>
        <w:rPr>
          <w:rFonts w:ascii="Arial" w:hAnsi="Arial" w:cs="Arial"/>
          <w:b/>
          <w:color w:val="000000" w:themeColor="text1"/>
          <w:shd w:val="clear" w:color="auto" w:fill="FFFFFF"/>
          <w:lang w:val="es-ES"/>
        </w:rPr>
        <w:t>[30</w:t>
      </w:r>
      <w:r w:rsidRPr="00036E19">
        <w:rPr>
          <w:rFonts w:ascii="Arial" w:hAnsi="Arial" w:cs="Arial"/>
          <w:b/>
          <w:color w:val="000000" w:themeColor="text1"/>
          <w:shd w:val="clear" w:color="auto" w:fill="FFFFFF"/>
          <w:lang w:val="es-ES"/>
        </w:rPr>
        <w:t>]</w:t>
      </w:r>
    </w:p>
    <w:p w:rsidR="00170756" w:rsidRPr="00A47D06" w:rsidRDefault="00036E19" w:rsidP="007F5FDB">
      <w:pPr>
        <w:pStyle w:val="NormalWeb"/>
        <w:spacing w:before="0" w:beforeAutospacing="0" w:after="0" w:afterAutospacing="0" w:line="360" w:lineRule="auto"/>
        <w:ind w:firstLine="0"/>
        <w:jc w:val="left"/>
        <w:rPr>
          <w:rFonts w:ascii="Arial" w:hAnsi="Arial" w:cs="Arial"/>
          <w:noProof/>
        </w:rPr>
      </w:pPr>
      <w:r>
        <w:rPr>
          <w:rFonts w:ascii="Arial" w:hAnsi="Arial" w:cs="Arial"/>
          <w:color w:val="000000" w:themeColor="text1"/>
          <w:shd w:val="clear" w:color="auto" w:fill="FFFFFF"/>
          <w:lang w:val="es-ES"/>
        </w:rPr>
        <w:t>Lagunas, B. Pluralsight</w:t>
      </w:r>
    </w:p>
    <w:p w:rsidR="00036E19" w:rsidRPr="007F5FDB" w:rsidRDefault="00424A46" w:rsidP="007F5FDB">
      <w:pPr>
        <w:jc w:val="left"/>
        <w:rPr>
          <w:rFonts w:cs="Arial"/>
          <w:noProof/>
          <w:lang w:val="en-US"/>
        </w:rPr>
      </w:pPr>
      <w:r w:rsidRPr="00A47D06">
        <w:rPr>
          <w:rFonts w:cs="Arial"/>
          <w:noProof/>
          <w:lang w:val="en-US"/>
        </w:rPr>
        <w:t>https://app.pluralsight.com/library/courses/patterns-library/table-of-contents</w:t>
      </w:r>
    </w:p>
    <w:p w:rsidR="00036E19" w:rsidRDefault="00036E19"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MAQUINAS VENDING </w:t>
      </w:r>
      <w:r>
        <w:rPr>
          <w:rFonts w:ascii="Arial" w:hAnsi="Arial" w:cs="Arial"/>
          <w:b/>
          <w:color w:val="000000" w:themeColor="text1"/>
          <w:shd w:val="clear" w:color="auto" w:fill="FFFFFF"/>
          <w:lang w:val="es-ES"/>
        </w:rPr>
        <w:t>[31</w:t>
      </w:r>
      <w:r w:rsidRPr="00036E19">
        <w:rPr>
          <w:rFonts w:ascii="Arial" w:hAnsi="Arial" w:cs="Arial"/>
          <w:b/>
          <w:color w:val="000000" w:themeColor="text1"/>
          <w:shd w:val="clear" w:color="auto" w:fill="FFFFFF"/>
          <w:lang w:val="es-ES"/>
        </w:rPr>
        <w:t>]</w:t>
      </w:r>
    </w:p>
    <w:p w:rsidR="00170756" w:rsidRPr="00A47D06" w:rsidRDefault="00036E19" w:rsidP="007F5FDB">
      <w:pPr>
        <w:pStyle w:val="NormalWeb"/>
        <w:spacing w:before="0" w:beforeAutospacing="0" w:after="0" w:afterAutospacing="0" w:line="360" w:lineRule="auto"/>
        <w:ind w:firstLine="0"/>
        <w:jc w:val="left"/>
        <w:rPr>
          <w:rFonts w:ascii="Arial" w:hAnsi="Arial" w:cs="Arial"/>
          <w:noProof/>
          <w:lang w:val="es-ES"/>
        </w:rPr>
      </w:pPr>
      <w:r>
        <w:rPr>
          <w:rFonts w:ascii="Arial" w:hAnsi="Arial" w:cs="Arial"/>
          <w:color w:val="000000" w:themeColor="text1"/>
          <w:shd w:val="clear" w:color="auto" w:fill="FFFFFF"/>
          <w:lang w:val="es-ES"/>
        </w:rPr>
        <w:t>Hostel Vending</w:t>
      </w:r>
    </w:p>
    <w:p w:rsidR="00036E19" w:rsidRPr="007F5FDB" w:rsidRDefault="00424A46" w:rsidP="007F5FDB">
      <w:pPr>
        <w:jc w:val="left"/>
        <w:rPr>
          <w:rFonts w:cs="Arial"/>
          <w:noProof/>
          <w:color w:val="000000" w:themeColor="text1"/>
          <w:lang w:val="es-ES"/>
        </w:rPr>
      </w:pPr>
      <w:r w:rsidRPr="00A47D06">
        <w:rPr>
          <w:rFonts w:cs="Arial"/>
          <w:noProof/>
          <w:color w:val="000000" w:themeColor="text1"/>
          <w:lang w:val="es-ES"/>
        </w:rPr>
        <w:t>https://www.hostelvending.com/noticias/noticias.php?n=8193</w:t>
      </w:r>
    </w:p>
    <w:p w:rsidR="00036E19" w:rsidRDefault="00036E19"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EVOLUCIÓN MÁQUINAS VENDING </w:t>
      </w:r>
      <w:r>
        <w:rPr>
          <w:rFonts w:ascii="Arial" w:hAnsi="Arial" w:cs="Arial"/>
          <w:b/>
          <w:color w:val="000000" w:themeColor="text1"/>
          <w:shd w:val="clear" w:color="auto" w:fill="FFFFFF"/>
          <w:lang w:val="es-ES"/>
        </w:rPr>
        <w:t>[32</w:t>
      </w:r>
      <w:r w:rsidRPr="00036E19">
        <w:rPr>
          <w:rFonts w:ascii="Arial" w:hAnsi="Arial" w:cs="Arial"/>
          <w:b/>
          <w:color w:val="000000" w:themeColor="text1"/>
          <w:shd w:val="clear" w:color="auto" w:fill="FFFFFF"/>
          <w:lang w:val="es-ES"/>
        </w:rPr>
        <w:t>]</w:t>
      </w:r>
    </w:p>
    <w:p w:rsidR="00170756" w:rsidRPr="00A47D06" w:rsidRDefault="00036E19" w:rsidP="007F5FDB">
      <w:pPr>
        <w:pStyle w:val="NormalWeb"/>
        <w:spacing w:before="0" w:beforeAutospacing="0" w:after="0" w:afterAutospacing="0" w:line="360" w:lineRule="auto"/>
        <w:ind w:firstLine="0"/>
        <w:jc w:val="left"/>
        <w:rPr>
          <w:rFonts w:ascii="Arial" w:hAnsi="Arial" w:cs="Arial"/>
          <w:noProof/>
        </w:rPr>
      </w:pPr>
      <w:r>
        <w:rPr>
          <w:rFonts w:ascii="Arial" w:hAnsi="Arial" w:cs="Arial"/>
          <w:color w:val="000000" w:themeColor="text1"/>
          <w:shd w:val="clear" w:color="auto" w:fill="FFFFFF"/>
          <w:lang w:val="es-ES"/>
        </w:rPr>
        <w:t>Grupo Fractalia Systems</w:t>
      </w:r>
    </w:p>
    <w:p w:rsidR="00036E19" w:rsidRPr="007F5FDB" w:rsidRDefault="00424A46" w:rsidP="007F5FDB">
      <w:pPr>
        <w:pStyle w:val="Bibliografa"/>
        <w:jc w:val="left"/>
        <w:rPr>
          <w:rFonts w:cs="Arial"/>
          <w:noProof/>
          <w:lang w:val="en-US"/>
        </w:rPr>
      </w:pPr>
      <w:r w:rsidRPr="00A47D06">
        <w:rPr>
          <w:rFonts w:cs="Arial"/>
          <w:noProof/>
          <w:lang w:val="en-US"/>
        </w:rPr>
        <w:t>http://www.fractaliasystems.com/evolucion-de-los-sistemas-vending/</w:t>
      </w:r>
    </w:p>
    <w:p w:rsidR="007E1538" w:rsidRDefault="007E1538"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HISTORIA MÁQUINA VENDING </w:t>
      </w:r>
      <w:r>
        <w:rPr>
          <w:rFonts w:ascii="Arial" w:hAnsi="Arial" w:cs="Arial"/>
          <w:b/>
          <w:color w:val="000000" w:themeColor="text1"/>
          <w:shd w:val="clear" w:color="auto" w:fill="FFFFFF"/>
          <w:lang w:val="es-ES"/>
        </w:rPr>
        <w:t>[33</w:t>
      </w:r>
      <w:r w:rsidRPr="00036E19">
        <w:rPr>
          <w:rFonts w:ascii="Arial" w:hAnsi="Arial" w:cs="Arial"/>
          <w:b/>
          <w:color w:val="000000" w:themeColor="text1"/>
          <w:shd w:val="clear" w:color="auto" w:fill="FFFFFF"/>
          <w:lang w:val="es-ES"/>
        </w:rPr>
        <w:t>]</w:t>
      </w:r>
    </w:p>
    <w:p w:rsidR="00170756" w:rsidRPr="00A47D06" w:rsidRDefault="007E1538" w:rsidP="007F5FDB">
      <w:pPr>
        <w:pStyle w:val="NormalWeb"/>
        <w:spacing w:before="0" w:beforeAutospacing="0" w:after="0" w:afterAutospacing="0" w:line="360" w:lineRule="auto"/>
        <w:ind w:firstLine="0"/>
        <w:jc w:val="left"/>
        <w:rPr>
          <w:rFonts w:ascii="Arial" w:hAnsi="Arial" w:cs="Arial"/>
          <w:noProof/>
          <w:lang w:val="es-ES"/>
        </w:rPr>
      </w:pPr>
      <w:r>
        <w:rPr>
          <w:rFonts w:ascii="Arial" w:hAnsi="Arial" w:cs="Arial"/>
          <w:color w:val="000000" w:themeColor="text1"/>
          <w:shd w:val="clear" w:color="auto" w:fill="FFFFFF"/>
          <w:lang w:val="es-ES"/>
        </w:rPr>
        <w:t>Era Venta</w:t>
      </w:r>
    </w:p>
    <w:p w:rsidR="007E1538" w:rsidRPr="007F5FDB" w:rsidRDefault="00424A46" w:rsidP="007F5FDB">
      <w:pPr>
        <w:pStyle w:val="Bibliografa"/>
        <w:jc w:val="left"/>
        <w:rPr>
          <w:rFonts w:cs="Arial"/>
          <w:noProof/>
          <w:lang w:val="es-ES"/>
        </w:rPr>
      </w:pPr>
      <w:r w:rsidRPr="00A47D06">
        <w:rPr>
          <w:rFonts w:cs="Arial"/>
          <w:noProof/>
          <w:lang w:val="es-ES"/>
        </w:rPr>
        <w:t>http://www.eraventa.com/grupo/historia-del-vending</w:t>
      </w:r>
    </w:p>
    <w:p w:rsidR="007E1538" w:rsidRDefault="007E1538"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TIENDAS </w:t>
      </w:r>
      <w:r w:rsidR="007F5FDB">
        <w:rPr>
          <w:rFonts w:ascii="Arial" w:hAnsi="Arial" w:cs="Arial"/>
          <w:b/>
          <w:iCs/>
          <w:caps/>
          <w:color w:val="000000" w:themeColor="text1"/>
          <w:shd w:val="clear" w:color="auto" w:fill="FFFFFF"/>
          <w:lang w:val="es-ES"/>
        </w:rPr>
        <w:t xml:space="preserve">AUTOMÁTICAS </w:t>
      </w:r>
      <w:r>
        <w:rPr>
          <w:rFonts w:ascii="Arial" w:hAnsi="Arial" w:cs="Arial"/>
          <w:b/>
          <w:color w:val="000000" w:themeColor="text1"/>
          <w:shd w:val="clear" w:color="auto" w:fill="FFFFFF"/>
          <w:lang w:val="es-ES"/>
        </w:rPr>
        <w:t>[3</w:t>
      </w:r>
      <w:r w:rsidR="007F5FDB">
        <w:rPr>
          <w:rFonts w:ascii="Arial" w:hAnsi="Arial" w:cs="Arial"/>
          <w:b/>
          <w:color w:val="000000" w:themeColor="text1"/>
          <w:shd w:val="clear" w:color="auto" w:fill="FFFFFF"/>
          <w:lang w:val="es-ES"/>
        </w:rPr>
        <w:t>4</w:t>
      </w:r>
      <w:r w:rsidRPr="00036E19">
        <w:rPr>
          <w:rFonts w:ascii="Arial" w:hAnsi="Arial" w:cs="Arial"/>
          <w:b/>
          <w:color w:val="000000" w:themeColor="text1"/>
          <w:shd w:val="clear" w:color="auto" w:fill="FFFFFF"/>
          <w:lang w:val="es-ES"/>
        </w:rPr>
        <w:t>]</w:t>
      </w:r>
    </w:p>
    <w:p w:rsidR="0078588B" w:rsidRPr="00A47D06" w:rsidRDefault="007E1538" w:rsidP="007F5FDB">
      <w:pPr>
        <w:pStyle w:val="NormalWeb"/>
        <w:spacing w:before="0" w:beforeAutospacing="0" w:after="0" w:afterAutospacing="0" w:line="360" w:lineRule="auto"/>
        <w:ind w:firstLine="0"/>
        <w:jc w:val="left"/>
        <w:rPr>
          <w:rFonts w:ascii="Arial" w:hAnsi="Arial" w:cs="Arial"/>
          <w:noProof/>
          <w:lang w:val="es-ES"/>
        </w:rPr>
      </w:pPr>
      <w:r>
        <w:rPr>
          <w:rFonts w:ascii="Arial" w:hAnsi="Arial" w:cs="Arial"/>
          <w:color w:val="000000" w:themeColor="text1"/>
          <w:shd w:val="clear" w:color="auto" w:fill="FFFFFF"/>
          <w:lang w:val="es-ES"/>
        </w:rPr>
        <w:t>Era Vending</w:t>
      </w:r>
    </w:p>
    <w:p w:rsidR="0084312F" w:rsidRDefault="0084312F" w:rsidP="007F5FDB">
      <w:pPr>
        <w:pStyle w:val="Bibliografa"/>
        <w:jc w:val="left"/>
        <w:rPr>
          <w:rFonts w:cs="Arial"/>
          <w:noProof/>
          <w:lang w:val="es-ES"/>
        </w:rPr>
      </w:pPr>
      <w:r w:rsidRPr="00A47D06">
        <w:rPr>
          <w:rFonts w:cs="Arial"/>
          <w:noProof/>
          <w:lang w:val="es-ES"/>
        </w:rPr>
        <w:t>http://www.eravending.es/tiendas-automaticas</w:t>
      </w:r>
    </w:p>
    <w:p w:rsidR="007F5FDB" w:rsidRDefault="007F5FDB" w:rsidP="007F5FDB">
      <w:pPr>
        <w:pStyle w:val="Sinespaciado"/>
      </w:pPr>
    </w:p>
    <w:p w:rsidR="007F5FDB" w:rsidRDefault="007F5FDB" w:rsidP="007F5FDB">
      <w:pPr>
        <w:pStyle w:val="Sinespaciado"/>
      </w:pPr>
    </w:p>
    <w:p w:rsidR="007F5FDB" w:rsidRPr="007F5FDB" w:rsidRDefault="007F5FDB" w:rsidP="007F5FDB">
      <w:pPr>
        <w:pStyle w:val="Sinespaciado"/>
      </w:pPr>
    </w:p>
    <w:p w:rsidR="007F5FDB" w:rsidRDefault="007F5FDB"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MÁQUINA EXPENDEDORA DE LIBROS </w:t>
      </w:r>
      <w:r>
        <w:rPr>
          <w:rFonts w:ascii="Arial" w:hAnsi="Arial" w:cs="Arial"/>
          <w:b/>
          <w:color w:val="000000" w:themeColor="text1"/>
          <w:shd w:val="clear" w:color="auto" w:fill="FFFFFF"/>
          <w:lang w:val="es-ES"/>
        </w:rPr>
        <w:t>[35</w:t>
      </w:r>
      <w:r w:rsidRPr="00036E19">
        <w:rPr>
          <w:rFonts w:ascii="Arial" w:hAnsi="Arial" w:cs="Arial"/>
          <w:b/>
          <w:color w:val="000000" w:themeColor="text1"/>
          <w:shd w:val="clear" w:color="auto" w:fill="FFFFFF"/>
          <w:lang w:val="es-ES"/>
        </w:rPr>
        <w:t>]</w:t>
      </w:r>
    </w:p>
    <w:p w:rsidR="00583F06" w:rsidRPr="00A47D06" w:rsidRDefault="007F5FDB" w:rsidP="007F5FDB">
      <w:pPr>
        <w:pStyle w:val="NormalWeb"/>
        <w:spacing w:before="0" w:beforeAutospacing="0" w:after="0" w:afterAutospacing="0" w:line="360" w:lineRule="auto"/>
        <w:ind w:firstLine="0"/>
        <w:jc w:val="left"/>
        <w:rPr>
          <w:rFonts w:ascii="Arial" w:hAnsi="Arial" w:cs="Arial"/>
          <w:noProof/>
          <w:lang w:val="es-ES"/>
        </w:rPr>
      </w:pPr>
      <w:r>
        <w:rPr>
          <w:rFonts w:ascii="Arial" w:hAnsi="Arial" w:cs="Arial"/>
          <w:color w:val="000000" w:themeColor="text1"/>
          <w:shd w:val="clear" w:color="auto" w:fill="FFFFFF"/>
          <w:lang w:val="es-ES"/>
        </w:rPr>
        <w:t>Campos Pico, R. Librópatas</w:t>
      </w:r>
    </w:p>
    <w:p w:rsidR="007F5FDB" w:rsidRPr="007F5FDB" w:rsidRDefault="00170756" w:rsidP="007F5FDB">
      <w:pPr>
        <w:pStyle w:val="Bibliografa"/>
        <w:jc w:val="left"/>
        <w:rPr>
          <w:rFonts w:cs="Arial"/>
          <w:noProof/>
          <w:color w:val="000000" w:themeColor="text1"/>
          <w:lang w:val="es-ES"/>
        </w:rPr>
      </w:pPr>
      <w:r w:rsidRPr="00A47D06">
        <w:rPr>
          <w:rFonts w:cs="Arial"/>
          <w:noProof/>
          <w:color w:val="000000" w:themeColor="text1"/>
          <w:lang w:val="es-ES"/>
        </w:rPr>
        <w:t>http://www.libropatas.com/listas/maquinas-expendedoras-libros/</w:t>
      </w:r>
    </w:p>
    <w:p w:rsidR="007F5FDB" w:rsidRDefault="007F5FDB"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MÁQUINAs VENDING </w:t>
      </w:r>
      <w:r>
        <w:rPr>
          <w:rFonts w:ascii="Arial" w:hAnsi="Arial" w:cs="Arial"/>
          <w:b/>
          <w:color w:val="000000" w:themeColor="text1"/>
          <w:shd w:val="clear" w:color="auto" w:fill="FFFFFF"/>
          <w:lang w:val="es-ES"/>
        </w:rPr>
        <w:t>[36</w:t>
      </w:r>
      <w:r w:rsidRPr="00036E19">
        <w:rPr>
          <w:rFonts w:ascii="Arial" w:hAnsi="Arial" w:cs="Arial"/>
          <w:b/>
          <w:color w:val="000000" w:themeColor="text1"/>
          <w:shd w:val="clear" w:color="auto" w:fill="FFFFFF"/>
          <w:lang w:val="es-ES"/>
        </w:rPr>
        <w:t>]</w:t>
      </w:r>
    </w:p>
    <w:p w:rsidR="007F5FDB" w:rsidRDefault="007F5FDB" w:rsidP="007F5FDB">
      <w:pPr>
        <w:pStyle w:val="NormalWeb"/>
        <w:spacing w:before="0" w:beforeAutospacing="0" w:after="0" w:afterAutospacing="0" w:line="360" w:lineRule="auto"/>
        <w:ind w:firstLine="0"/>
        <w:jc w:val="left"/>
        <w:rPr>
          <w:rFonts w:ascii="Arial" w:hAnsi="Arial" w:cs="Arial"/>
        </w:rPr>
      </w:pPr>
      <w:r>
        <w:rPr>
          <w:rFonts w:ascii="Arial" w:hAnsi="Arial" w:cs="Arial"/>
          <w:color w:val="000000" w:themeColor="text1"/>
          <w:shd w:val="clear" w:color="auto" w:fill="FFFFFF"/>
          <w:lang w:val="es-ES"/>
        </w:rPr>
        <w:t>Vending Machines Take a Beating</w:t>
      </w:r>
    </w:p>
    <w:p w:rsidR="007F5FDB" w:rsidRPr="007F5FDB" w:rsidRDefault="007F5FDB" w:rsidP="007F5FDB">
      <w:pPr>
        <w:pStyle w:val="NormalWeb"/>
        <w:spacing w:before="0" w:beforeAutospacing="0" w:after="0" w:afterAutospacing="0" w:line="360" w:lineRule="auto"/>
        <w:ind w:firstLine="0"/>
        <w:jc w:val="left"/>
        <w:rPr>
          <w:rFonts w:ascii="Arial" w:hAnsi="Arial" w:cs="Arial"/>
        </w:rPr>
      </w:pPr>
    </w:p>
    <w:p w:rsidR="007F5FDB" w:rsidRDefault="007F5FDB" w:rsidP="007F5FD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PRIMERAS VENDING </w:t>
      </w:r>
      <w:r>
        <w:rPr>
          <w:rFonts w:ascii="Arial" w:hAnsi="Arial" w:cs="Arial"/>
          <w:b/>
          <w:color w:val="000000" w:themeColor="text1"/>
          <w:shd w:val="clear" w:color="auto" w:fill="FFFFFF"/>
          <w:lang w:val="es-ES"/>
        </w:rPr>
        <w:t>[37</w:t>
      </w:r>
      <w:r w:rsidRPr="00036E19">
        <w:rPr>
          <w:rFonts w:ascii="Arial" w:hAnsi="Arial" w:cs="Arial"/>
          <w:b/>
          <w:color w:val="000000" w:themeColor="text1"/>
          <w:shd w:val="clear" w:color="auto" w:fill="FFFFFF"/>
          <w:lang w:val="es-ES"/>
        </w:rPr>
        <w:t>]</w:t>
      </w:r>
    </w:p>
    <w:p w:rsidR="00E30941" w:rsidRPr="00A47D06" w:rsidRDefault="007F5FDB" w:rsidP="007F5FDB">
      <w:pPr>
        <w:pStyle w:val="NormalWeb"/>
        <w:spacing w:before="0" w:beforeAutospacing="0" w:after="0" w:afterAutospacing="0" w:line="360" w:lineRule="auto"/>
        <w:ind w:firstLine="0"/>
        <w:jc w:val="left"/>
        <w:rPr>
          <w:rFonts w:ascii="Arial" w:hAnsi="Arial" w:cs="Arial"/>
          <w:lang w:val="es-ES"/>
        </w:rPr>
      </w:pPr>
      <w:r>
        <w:rPr>
          <w:rFonts w:ascii="Arial" w:hAnsi="Arial" w:cs="Arial"/>
          <w:color w:val="000000" w:themeColor="text1"/>
          <w:shd w:val="clear" w:color="auto" w:fill="FFFFFF"/>
          <w:lang w:val="es-ES"/>
        </w:rPr>
        <w:t>Suárez, L. Máquinas vending</w:t>
      </w:r>
    </w:p>
    <w:p w:rsidR="00424A46" w:rsidRDefault="00CE68A7" w:rsidP="007F5FDB">
      <w:pPr>
        <w:jc w:val="left"/>
        <w:rPr>
          <w:rFonts w:cs="Arial"/>
          <w:lang w:val="es-ES"/>
        </w:rPr>
      </w:pPr>
      <w:r w:rsidRPr="00CE68A7">
        <w:rPr>
          <w:rFonts w:cs="Arial"/>
          <w:lang w:val="es-ES"/>
        </w:rPr>
        <w:t>http://lasnuevastecnologias.com/aplicaciones-practicas-tecnologia-maquinas-vending/</w:t>
      </w:r>
    </w:p>
    <w:p w:rsidR="00CE68A7" w:rsidRDefault="00CE68A7" w:rsidP="00CE68A7">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Nuevas TEcnologías </w:t>
      </w:r>
      <w:r>
        <w:rPr>
          <w:rFonts w:ascii="Arial" w:hAnsi="Arial" w:cs="Arial"/>
          <w:b/>
          <w:color w:val="000000" w:themeColor="text1"/>
          <w:shd w:val="clear" w:color="auto" w:fill="FFFFFF"/>
          <w:lang w:val="es-ES"/>
        </w:rPr>
        <w:t>[38</w:t>
      </w:r>
      <w:r w:rsidRPr="00036E19">
        <w:rPr>
          <w:rFonts w:ascii="Arial" w:hAnsi="Arial" w:cs="Arial"/>
          <w:b/>
          <w:color w:val="000000" w:themeColor="text1"/>
          <w:shd w:val="clear" w:color="auto" w:fill="FFFFFF"/>
          <w:lang w:val="es-ES"/>
        </w:rPr>
        <w:t>]</w:t>
      </w:r>
    </w:p>
    <w:p w:rsidR="00CE68A7" w:rsidRDefault="00CE68A7" w:rsidP="00CE68A7">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Nuevas tecnologías</w:t>
      </w:r>
    </w:p>
    <w:p w:rsidR="00CE68A7" w:rsidRPr="007F5FDB" w:rsidRDefault="00CE68A7" w:rsidP="00CE68A7">
      <w:pPr>
        <w:jc w:val="left"/>
        <w:rPr>
          <w:rFonts w:cs="Arial"/>
          <w:lang w:val="es-ES"/>
        </w:rPr>
      </w:pPr>
      <w:r w:rsidRPr="00CE68A7">
        <w:rPr>
          <w:rFonts w:cs="Arial"/>
          <w:lang w:val="es-ES"/>
        </w:rPr>
        <w:t>https://www.hostelvending.com/noticias/noticias.php?n=1201</w:t>
      </w:r>
    </w:p>
    <w:p w:rsidR="002A5EBC" w:rsidRDefault="002A5EBC" w:rsidP="002A5EBC">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lastRenderedPageBreak/>
        <w:t xml:space="preserve">Interfaces vending machine </w:t>
      </w:r>
      <w:r>
        <w:rPr>
          <w:rFonts w:ascii="Arial" w:hAnsi="Arial" w:cs="Arial"/>
          <w:b/>
          <w:color w:val="000000" w:themeColor="text1"/>
          <w:shd w:val="clear" w:color="auto" w:fill="FFFFFF"/>
          <w:lang w:val="es-ES"/>
        </w:rPr>
        <w:t>[39</w:t>
      </w:r>
      <w:r w:rsidRPr="00036E19">
        <w:rPr>
          <w:rFonts w:ascii="Arial" w:hAnsi="Arial" w:cs="Arial"/>
          <w:b/>
          <w:color w:val="000000" w:themeColor="text1"/>
          <w:shd w:val="clear" w:color="auto" w:fill="FFFFFF"/>
          <w:lang w:val="es-ES"/>
        </w:rPr>
        <w:t>]</w:t>
      </w:r>
    </w:p>
    <w:p w:rsidR="002A5EBC" w:rsidRDefault="002A5EBC" w:rsidP="002A5EBC">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European Vending Association aisbl</w:t>
      </w:r>
    </w:p>
    <w:p w:rsidR="002A5EBC" w:rsidRDefault="0054132B" w:rsidP="002A5EBC">
      <w:pPr>
        <w:jc w:val="left"/>
        <w:rPr>
          <w:rFonts w:cs="Arial"/>
          <w:lang w:val="es-ES"/>
        </w:rPr>
      </w:pPr>
      <w:r w:rsidRPr="0054132B">
        <w:rPr>
          <w:rFonts w:cs="Arial"/>
          <w:lang w:val="es-ES"/>
        </w:rPr>
        <w:t>www.vending-europe.eu</w:t>
      </w:r>
    </w:p>
    <w:p w:rsidR="0054132B" w:rsidRDefault="0054132B" w:rsidP="0054132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Interfaces COMUNICACIÓN vending machine </w:t>
      </w:r>
      <w:r>
        <w:rPr>
          <w:rFonts w:ascii="Arial" w:hAnsi="Arial" w:cs="Arial"/>
          <w:b/>
          <w:color w:val="000000" w:themeColor="text1"/>
          <w:shd w:val="clear" w:color="auto" w:fill="FFFFFF"/>
          <w:lang w:val="es-ES"/>
        </w:rPr>
        <w:t>[40</w:t>
      </w:r>
      <w:r w:rsidRPr="00036E19">
        <w:rPr>
          <w:rFonts w:ascii="Arial" w:hAnsi="Arial" w:cs="Arial"/>
          <w:b/>
          <w:color w:val="000000" w:themeColor="text1"/>
          <w:shd w:val="clear" w:color="auto" w:fill="FFFFFF"/>
          <w:lang w:val="es-ES"/>
        </w:rPr>
        <w:t>]</w:t>
      </w:r>
    </w:p>
    <w:p w:rsidR="0054132B" w:rsidRDefault="0054132B" w:rsidP="0054132B">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Vending and Vending Machines</w:t>
      </w:r>
    </w:p>
    <w:p w:rsidR="0054132B" w:rsidRPr="007F5FDB" w:rsidRDefault="0054132B" w:rsidP="002A5EBC">
      <w:pPr>
        <w:jc w:val="left"/>
        <w:rPr>
          <w:rFonts w:cs="Arial"/>
          <w:lang w:val="es-ES"/>
        </w:rPr>
      </w:pPr>
      <w:r w:rsidRPr="0054132B">
        <w:rPr>
          <w:rFonts w:cs="Arial"/>
          <w:lang w:val="es-ES"/>
        </w:rPr>
        <w:t>http://www.bonusdata.net/vending/AuditData/vending.htm</w:t>
      </w:r>
    </w:p>
    <w:p w:rsidR="00CD4F55" w:rsidRDefault="00CD4F55" w:rsidP="00CD4F55">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PROTOCOLOS DEX Y MDB VENDING MACHINE </w:t>
      </w:r>
      <w:r>
        <w:rPr>
          <w:rFonts w:ascii="Arial" w:hAnsi="Arial" w:cs="Arial"/>
          <w:b/>
          <w:color w:val="000000" w:themeColor="text1"/>
          <w:shd w:val="clear" w:color="auto" w:fill="FFFFFF"/>
          <w:lang w:val="es-ES"/>
        </w:rPr>
        <w:t>[40</w:t>
      </w:r>
      <w:r w:rsidRPr="00036E19">
        <w:rPr>
          <w:rFonts w:ascii="Arial" w:hAnsi="Arial" w:cs="Arial"/>
          <w:b/>
          <w:color w:val="000000" w:themeColor="text1"/>
          <w:shd w:val="clear" w:color="auto" w:fill="FFFFFF"/>
          <w:lang w:val="es-ES"/>
        </w:rPr>
        <w:t>]</w:t>
      </w:r>
    </w:p>
    <w:p w:rsidR="00CD4F55" w:rsidRDefault="00CD4F55" w:rsidP="00CD4F55">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Automatic vending</w:t>
      </w:r>
    </w:p>
    <w:p w:rsidR="003C2FC4" w:rsidRDefault="003C2FC4" w:rsidP="006A747E">
      <w:pPr>
        <w:pStyle w:val="Sinespaciado"/>
      </w:pPr>
      <w:r w:rsidRPr="00707A3E">
        <w:t>http://www.vendingmarketwatch.com/article/10272928/dex-and-mdb-a-primer-for-vendors</w:t>
      </w:r>
      <w:r w:rsidR="00707A3E">
        <w:tab/>
      </w:r>
    </w:p>
    <w:p w:rsidR="006A747E" w:rsidRDefault="006A747E" w:rsidP="006A747E">
      <w:pPr>
        <w:pStyle w:val="Sinespaciado"/>
      </w:pPr>
    </w:p>
    <w:p w:rsidR="006A747E" w:rsidRDefault="006A747E" w:rsidP="006A747E">
      <w:pPr>
        <w:pStyle w:val="Sinespaciado"/>
      </w:pPr>
    </w:p>
    <w:p w:rsidR="003C2FC4" w:rsidRDefault="00707A3E" w:rsidP="003C2FC4">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LEyendo eva-dts con dex/ucs </w:t>
      </w:r>
      <w:r w:rsidR="003C2FC4">
        <w:rPr>
          <w:rFonts w:ascii="Arial" w:hAnsi="Arial" w:cs="Arial"/>
          <w:b/>
          <w:iCs/>
          <w:caps/>
          <w:color w:val="000000" w:themeColor="text1"/>
          <w:shd w:val="clear" w:color="auto" w:fill="FFFFFF"/>
          <w:lang w:val="es-ES"/>
        </w:rPr>
        <w:t xml:space="preserve"> </w:t>
      </w:r>
      <w:r w:rsidR="003C2FC4">
        <w:rPr>
          <w:rFonts w:ascii="Arial" w:hAnsi="Arial" w:cs="Arial"/>
          <w:b/>
          <w:color w:val="000000" w:themeColor="text1"/>
          <w:shd w:val="clear" w:color="auto" w:fill="FFFFFF"/>
          <w:lang w:val="es-ES"/>
        </w:rPr>
        <w:t>[41</w:t>
      </w:r>
      <w:r w:rsidR="003C2FC4" w:rsidRPr="00036E19">
        <w:rPr>
          <w:rFonts w:ascii="Arial" w:hAnsi="Arial" w:cs="Arial"/>
          <w:b/>
          <w:color w:val="000000" w:themeColor="text1"/>
          <w:shd w:val="clear" w:color="auto" w:fill="FFFFFF"/>
          <w:lang w:val="es-ES"/>
        </w:rPr>
        <w:t>]</w:t>
      </w:r>
    </w:p>
    <w:p w:rsidR="003C2FC4" w:rsidRDefault="00707A3E" w:rsidP="003C2FC4">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Bonus Data Reading data Vending Machine</w:t>
      </w:r>
    </w:p>
    <w:p w:rsidR="003C2FC4" w:rsidRDefault="006A747E" w:rsidP="00CE68A7">
      <w:pPr>
        <w:jc w:val="left"/>
        <w:rPr>
          <w:rFonts w:cs="Arial"/>
          <w:lang w:val="es-ES"/>
        </w:rPr>
      </w:pPr>
      <w:r w:rsidRPr="006A747E">
        <w:rPr>
          <w:rFonts w:cs="Arial"/>
          <w:lang w:val="es-ES"/>
        </w:rPr>
        <w:t>http://bonusdata.ch/Download/DEX-UCS/dexucs_english.htm</w:t>
      </w:r>
    </w:p>
    <w:p w:rsidR="006A747E" w:rsidRDefault="006A747E" w:rsidP="006A747E">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Vendsoft  </w:t>
      </w:r>
      <w:r>
        <w:rPr>
          <w:rFonts w:ascii="Arial" w:hAnsi="Arial" w:cs="Arial"/>
          <w:b/>
          <w:color w:val="000000" w:themeColor="text1"/>
          <w:shd w:val="clear" w:color="auto" w:fill="FFFFFF"/>
          <w:lang w:val="es-ES"/>
        </w:rPr>
        <w:t>[42</w:t>
      </w:r>
      <w:r w:rsidRPr="00036E19">
        <w:rPr>
          <w:rFonts w:ascii="Arial" w:hAnsi="Arial" w:cs="Arial"/>
          <w:b/>
          <w:color w:val="000000" w:themeColor="text1"/>
          <w:shd w:val="clear" w:color="auto" w:fill="FFFFFF"/>
          <w:lang w:val="es-ES"/>
        </w:rPr>
        <w:t>]</w:t>
      </w:r>
    </w:p>
    <w:p w:rsidR="006A747E" w:rsidRDefault="006A747E" w:rsidP="006A747E">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Mdb Protocol  for  Simplifying your Vending Business</w:t>
      </w:r>
    </w:p>
    <w:p w:rsidR="006A747E" w:rsidRDefault="001E6E9C" w:rsidP="00CE68A7">
      <w:pPr>
        <w:jc w:val="left"/>
        <w:rPr>
          <w:rFonts w:cs="Arial"/>
          <w:lang w:val="es-ES"/>
        </w:rPr>
      </w:pPr>
      <w:hyperlink r:id="rId80" w:history="1">
        <w:r w:rsidR="00DF7645" w:rsidRPr="0069528C">
          <w:rPr>
            <w:rStyle w:val="Hipervnculo"/>
            <w:rFonts w:cs="Arial"/>
            <w:lang w:val="es-ES"/>
          </w:rPr>
          <w:t>https://www.vendsoft.com/mdb-vending-machine-protocol</w:t>
        </w:r>
      </w:hyperlink>
    </w:p>
    <w:p w:rsidR="00DF7645" w:rsidRDefault="00DF7645" w:rsidP="00DF7645">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Vending machine bus  </w:t>
      </w:r>
      <w:r>
        <w:rPr>
          <w:rFonts w:ascii="Arial" w:hAnsi="Arial" w:cs="Arial"/>
          <w:b/>
          <w:color w:val="000000" w:themeColor="text1"/>
          <w:shd w:val="clear" w:color="auto" w:fill="FFFFFF"/>
          <w:lang w:val="es-ES"/>
        </w:rPr>
        <w:t>[43</w:t>
      </w:r>
      <w:r w:rsidRPr="00036E19">
        <w:rPr>
          <w:rFonts w:ascii="Arial" w:hAnsi="Arial" w:cs="Arial"/>
          <w:b/>
          <w:color w:val="000000" w:themeColor="text1"/>
          <w:shd w:val="clear" w:color="auto" w:fill="FFFFFF"/>
          <w:lang w:val="es-ES"/>
        </w:rPr>
        <w:t>]</w:t>
      </w:r>
    </w:p>
    <w:p w:rsidR="00DF7645" w:rsidRDefault="00DF7645" w:rsidP="00DF7645">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Sniffing Vending Machine Bus</w:t>
      </w:r>
    </w:p>
    <w:p w:rsidR="003E332C" w:rsidRDefault="003E332C" w:rsidP="00CE68A7">
      <w:pPr>
        <w:jc w:val="left"/>
        <w:rPr>
          <w:rFonts w:cs="Arial"/>
          <w:lang w:val="es-ES"/>
        </w:rPr>
      </w:pPr>
      <w:r w:rsidRPr="00A17292">
        <w:rPr>
          <w:rFonts w:cs="Arial"/>
          <w:lang w:val="es-ES"/>
        </w:rPr>
        <w:t>https://hackaday.com/tag/multidrop-bus/</w:t>
      </w:r>
    </w:p>
    <w:p w:rsidR="003E332C" w:rsidRDefault="003E332C" w:rsidP="003E332C">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MARGINALLY CLEVER ROBOTS  </w:t>
      </w:r>
      <w:r>
        <w:rPr>
          <w:rFonts w:ascii="Arial" w:hAnsi="Arial" w:cs="Arial"/>
          <w:b/>
          <w:color w:val="000000" w:themeColor="text1"/>
          <w:shd w:val="clear" w:color="auto" w:fill="FFFFFF"/>
          <w:lang w:val="es-ES"/>
        </w:rPr>
        <w:t>[44</w:t>
      </w:r>
      <w:r w:rsidRPr="00036E19">
        <w:rPr>
          <w:rFonts w:ascii="Arial" w:hAnsi="Arial" w:cs="Arial"/>
          <w:b/>
          <w:color w:val="000000" w:themeColor="text1"/>
          <w:shd w:val="clear" w:color="auto" w:fill="FFFFFF"/>
          <w:lang w:val="es-ES"/>
        </w:rPr>
        <w:t>]</w:t>
      </w:r>
    </w:p>
    <w:p w:rsidR="003E332C" w:rsidRDefault="003E332C" w:rsidP="003E332C">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Sniffing Code MDB Machine bus</w:t>
      </w:r>
    </w:p>
    <w:p w:rsidR="003E332C" w:rsidRDefault="00A37D2D" w:rsidP="00CE68A7">
      <w:pPr>
        <w:jc w:val="left"/>
        <w:rPr>
          <w:rFonts w:cs="Arial"/>
          <w:lang w:val="es-ES"/>
        </w:rPr>
      </w:pPr>
      <w:r w:rsidRPr="00A17292">
        <w:rPr>
          <w:rFonts w:cs="Arial"/>
          <w:lang w:val="es-ES"/>
        </w:rPr>
        <w:t>https://www.marginallyclever.com/2014/04/making-sense-of-vending-machine-multidrop-bus-communications/</w:t>
      </w:r>
    </w:p>
    <w:p w:rsidR="00A37D2D" w:rsidRDefault="00A37D2D" w:rsidP="00A37D2D">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EUROTECH  M2M </w:t>
      </w:r>
      <w:r>
        <w:rPr>
          <w:rFonts w:ascii="Arial" w:hAnsi="Arial" w:cs="Arial"/>
          <w:b/>
          <w:color w:val="000000" w:themeColor="text1"/>
          <w:shd w:val="clear" w:color="auto" w:fill="FFFFFF"/>
          <w:lang w:val="es-ES"/>
        </w:rPr>
        <w:t>[45</w:t>
      </w:r>
      <w:r w:rsidRPr="00036E19">
        <w:rPr>
          <w:rFonts w:ascii="Arial" w:hAnsi="Arial" w:cs="Arial"/>
          <w:b/>
          <w:color w:val="000000" w:themeColor="text1"/>
          <w:shd w:val="clear" w:color="auto" w:fill="FFFFFF"/>
          <w:lang w:val="es-ES"/>
        </w:rPr>
        <w:t>]</w:t>
      </w:r>
    </w:p>
    <w:p w:rsidR="00A37D2D" w:rsidRDefault="00A37D2D" w:rsidP="00A37D2D">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Data Collection</w:t>
      </w:r>
    </w:p>
    <w:p w:rsidR="00A37D2D" w:rsidRDefault="001F63FE" w:rsidP="00CE68A7">
      <w:pPr>
        <w:jc w:val="left"/>
        <w:rPr>
          <w:rFonts w:cs="Arial"/>
          <w:lang w:val="es-ES"/>
        </w:rPr>
      </w:pPr>
      <w:r w:rsidRPr="00A17292">
        <w:rPr>
          <w:rFonts w:cs="Arial"/>
          <w:lang w:val="es-ES"/>
        </w:rPr>
        <w:t>https://www.eurotech.com/DLA/Library/as/Datacollection_vendingmachine_M2M_gateways_as.pdf</w:t>
      </w:r>
    </w:p>
    <w:p w:rsidR="001F63FE" w:rsidRDefault="001F63FE" w:rsidP="001F63FE">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 xml:space="preserve">CCTALK TuTORIAL ARDUINO </w:t>
      </w:r>
      <w:r>
        <w:rPr>
          <w:rFonts w:ascii="Arial" w:hAnsi="Arial" w:cs="Arial"/>
          <w:b/>
          <w:color w:val="000000" w:themeColor="text1"/>
          <w:shd w:val="clear" w:color="auto" w:fill="FFFFFF"/>
          <w:lang w:val="es-ES"/>
        </w:rPr>
        <w:t>[46</w:t>
      </w:r>
      <w:r w:rsidRPr="00036E19">
        <w:rPr>
          <w:rFonts w:ascii="Arial" w:hAnsi="Arial" w:cs="Arial"/>
          <w:b/>
          <w:color w:val="000000" w:themeColor="text1"/>
          <w:shd w:val="clear" w:color="auto" w:fill="FFFFFF"/>
          <w:lang w:val="es-ES"/>
        </w:rPr>
        <w:t>]</w:t>
      </w:r>
    </w:p>
    <w:p w:rsidR="001F63FE" w:rsidRDefault="001F63FE" w:rsidP="001F63FE">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Cctalk tutorial arduino</w:t>
      </w:r>
    </w:p>
    <w:p w:rsidR="001F63FE" w:rsidRDefault="00A17292" w:rsidP="00CE68A7">
      <w:pPr>
        <w:jc w:val="left"/>
        <w:rPr>
          <w:rFonts w:cs="Arial"/>
          <w:lang w:val="es-ES"/>
        </w:rPr>
      </w:pPr>
      <w:r w:rsidRPr="00A17292">
        <w:rPr>
          <w:rFonts w:cs="Arial"/>
          <w:lang w:val="es-ES"/>
        </w:rPr>
        <w:t>https://cctalktutorial.wordpress.com/</w:t>
      </w:r>
    </w:p>
    <w:p w:rsidR="00A17292" w:rsidRDefault="00A17292" w:rsidP="00A17292">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DMVI DIGITAL MEDIA VENDIGN [</w:t>
      </w:r>
      <w:r>
        <w:rPr>
          <w:rFonts w:ascii="Arial" w:hAnsi="Arial" w:cs="Arial"/>
          <w:b/>
          <w:color w:val="000000" w:themeColor="text1"/>
          <w:shd w:val="clear" w:color="auto" w:fill="FFFFFF"/>
          <w:lang w:val="es-ES"/>
        </w:rPr>
        <w:t>47</w:t>
      </w:r>
      <w:r w:rsidRPr="00036E19">
        <w:rPr>
          <w:rFonts w:ascii="Arial" w:hAnsi="Arial" w:cs="Arial"/>
          <w:b/>
          <w:color w:val="000000" w:themeColor="text1"/>
          <w:shd w:val="clear" w:color="auto" w:fill="FFFFFF"/>
          <w:lang w:val="es-ES"/>
        </w:rPr>
        <w:t>]</w:t>
      </w:r>
    </w:p>
    <w:p w:rsidR="00A17292" w:rsidRDefault="00A17292" w:rsidP="00A17292">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Vending Machine Controllers</w:t>
      </w:r>
    </w:p>
    <w:p w:rsidR="00A17292" w:rsidRDefault="00275E52" w:rsidP="00CE68A7">
      <w:pPr>
        <w:jc w:val="left"/>
        <w:rPr>
          <w:rFonts w:cs="Arial"/>
          <w:lang w:val="es-ES"/>
        </w:rPr>
      </w:pPr>
      <w:r w:rsidRPr="00275E52">
        <w:rPr>
          <w:rFonts w:cs="Arial"/>
          <w:lang w:val="es-ES"/>
        </w:rPr>
        <w:lastRenderedPageBreak/>
        <w:t>http://www.digitalmediavending.com/vending-machine-controllers/</w:t>
      </w:r>
    </w:p>
    <w:p w:rsidR="00275E52" w:rsidRDefault="00275E52" w:rsidP="00275E52">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MAYA VENDING [</w:t>
      </w:r>
      <w:r>
        <w:rPr>
          <w:rFonts w:ascii="Arial" w:hAnsi="Arial" w:cs="Arial"/>
          <w:b/>
          <w:color w:val="000000" w:themeColor="text1"/>
          <w:shd w:val="clear" w:color="auto" w:fill="FFFFFF"/>
          <w:lang w:val="es-ES"/>
        </w:rPr>
        <w:t>48</w:t>
      </w:r>
      <w:r w:rsidRPr="00036E19">
        <w:rPr>
          <w:rFonts w:ascii="Arial" w:hAnsi="Arial" w:cs="Arial"/>
          <w:b/>
          <w:color w:val="000000" w:themeColor="text1"/>
          <w:shd w:val="clear" w:color="auto" w:fill="FFFFFF"/>
          <w:lang w:val="es-ES"/>
        </w:rPr>
        <w:t>]</w:t>
      </w:r>
    </w:p>
    <w:p w:rsidR="00275E52" w:rsidRDefault="00275E52" w:rsidP="00275E52">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Thinkchip controladores vending</w:t>
      </w:r>
    </w:p>
    <w:p w:rsidR="00275E52" w:rsidRDefault="001E6E9C" w:rsidP="00CE68A7">
      <w:pPr>
        <w:jc w:val="left"/>
        <w:rPr>
          <w:rFonts w:cs="Arial"/>
          <w:lang w:val="es-ES"/>
        </w:rPr>
      </w:pPr>
      <w:hyperlink r:id="rId81" w:history="1">
        <w:r w:rsidR="0060703F" w:rsidRPr="0069528C">
          <w:rPr>
            <w:rStyle w:val="Hipervnculo"/>
            <w:rFonts w:cs="Arial"/>
            <w:lang w:val="es-ES"/>
          </w:rPr>
          <w:t>https://mayavending.com/vending-controllers/</w:t>
        </w:r>
      </w:hyperlink>
    </w:p>
    <w:p w:rsidR="0060703F" w:rsidRDefault="0060703F" w:rsidP="00CE68A7">
      <w:pPr>
        <w:jc w:val="left"/>
        <w:rPr>
          <w:rFonts w:cs="Arial"/>
          <w:lang w:val="es-ES"/>
        </w:rPr>
      </w:pPr>
    </w:p>
    <w:p w:rsidR="0060703F" w:rsidRDefault="0060703F" w:rsidP="00CE68A7">
      <w:pPr>
        <w:jc w:val="left"/>
        <w:rPr>
          <w:rFonts w:cs="Arial"/>
          <w:lang w:val="es-ES"/>
        </w:rPr>
      </w:pPr>
    </w:p>
    <w:p w:rsidR="00AF77BA" w:rsidRDefault="00AF77BA" w:rsidP="00AF77BA">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Lizard Software [</w:t>
      </w:r>
      <w:r>
        <w:rPr>
          <w:rFonts w:ascii="Arial" w:hAnsi="Arial" w:cs="Arial"/>
          <w:b/>
          <w:color w:val="000000" w:themeColor="text1"/>
          <w:shd w:val="clear" w:color="auto" w:fill="FFFFFF"/>
          <w:lang w:val="es-ES"/>
        </w:rPr>
        <w:t>4</w:t>
      </w:r>
      <w:r w:rsidR="0060703F">
        <w:rPr>
          <w:rFonts w:ascii="Arial" w:hAnsi="Arial" w:cs="Arial"/>
          <w:b/>
          <w:color w:val="000000" w:themeColor="text1"/>
          <w:shd w:val="clear" w:color="auto" w:fill="FFFFFF"/>
          <w:lang w:val="es-ES"/>
        </w:rPr>
        <w:t>9</w:t>
      </w:r>
      <w:r w:rsidRPr="00036E19">
        <w:rPr>
          <w:rFonts w:ascii="Arial" w:hAnsi="Arial" w:cs="Arial"/>
          <w:b/>
          <w:color w:val="000000" w:themeColor="text1"/>
          <w:shd w:val="clear" w:color="auto" w:fill="FFFFFF"/>
          <w:lang w:val="es-ES"/>
        </w:rPr>
        <w:t>]</w:t>
      </w:r>
    </w:p>
    <w:p w:rsidR="00AF77BA" w:rsidRDefault="00AF77BA" w:rsidP="00AF77BA">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VDM Comunnicator</w:t>
      </w:r>
    </w:p>
    <w:p w:rsidR="00AF77BA" w:rsidRDefault="001E6E9C" w:rsidP="00CE68A7">
      <w:pPr>
        <w:jc w:val="left"/>
        <w:rPr>
          <w:rFonts w:cs="Arial"/>
          <w:lang w:val="es-ES"/>
        </w:rPr>
      </w:pPr>
      <w:hyperlink r:id="rId82" w:history="1">
        <w:r w:rsidR="0060703F" w:rsidRPr="0069528C">
          <w:rPr>
            <w:rStyle w:val="Hipervnculo"/>
            <w:rFonts w:cs="Arial"/>
            <w:lang w:val="es-ES"/>
          </w:rPr>
          <w:t>http://lizard-sw.com/en/rs232.html</w:t>
        </w:r>
      </w:hyperlink>
    </w:p>
    <w:p w:rsidR="0060703F" w:rsidRDefault="0060703F" w:rsidP="0060703F">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ABRANTIX PAYMENT SOFTWARE ENGNEERING [</w:t>
      </w:r>
      <w:r>
        <w:rPr>
          <w:rFonts w:ascii="Arial" w:hAnsi="Arial" w:cs="Arial"/>
          <w:b/>
          <w:color w:val="000000" w:themeColor="text1"/>
          <w:shd w:val="clear" w:color="auto" w:fill="FFFFFF"/>
          <w:lang w:val="es-ES"/>
        </w:rPr>
        <w:t>50</w:t>
      </w:r>
      <w:r w:rsidRPr="00036E19">
        <w:rPr>
          <w:rFonts w:ascii="Arial" w:hAnsi="Arial" w:cs="Arial"/>
          <w:b/>
          <w:color w:val="000000" w:themeColor="text1"/>
          <w:shd w:val="clear" w:color="auto" w:fill="FFFFFF"/>
          <w:lang w:val="es-ES"/>
        </w:rPr>
        <w:t>]</w:t>
      </w:r>
    </w:p>
    <w:p w:rsidR="0060703F" w:rsidRDefault="0060703F" w:rsidP="0060703F">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MDB Converter</w:t>
      </w:r>
    </w:p>
    <w:p w:rsidR="0060703F" w:rsidRDefault="001E6E9C" w:rsidP="00CE68A7">
      <w:pPr>
        <w:jc w:val="left"/>
        <w:rPr>
          <w:rFonts w:cs="Arial"/>
          <w:lang w:val="es-ES"/>
        </w:rPr>
      </w:pPr>
      <w:hyperlink r:id="rId83" w:history="1">
        <w:r w:rsidR="009551E3" w:rsidRPr="0069528C">
          <w:rPr>
            <w:rStyle w:val="Hipervnculo"/>
            <w:rFonts w:cs="Arial"/>
            <w:lang w:val="es-ES"/>
          </w:rPr>
          <w:t>http://www.abrantix.com/MDBConverter_en.html</w:t>
        </w:r>
      </w:hyperlink>
    </w:p>
    <w:p w:rsidR="009551E3" w:rsidRDefault="009551E3" w:rsidP="009551E3">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ERa vending telemetry [</w:t>
      </w:r>
      <w:r>
        <w:rPr>
          <w:rFonts w:ascii="Arial" w:hAnsi="Arial" w:cs="Arial"/>
          <w:b/>
          <w:color w:val="000000" w:themeColor="text1"/>
          <w:shd w:val="clear" w:color="auto" w:fill="FFFFFF"/>
          <w:lang w:val="es-ES"/>
        </w:rPr>
        <w:t>51</w:t>
      </w:r>
      <w:r w:rsidRPr="00036E19">
        <w:rPr>
          <w:rFonts w:ascii="Arial" w:hAnsi="Arial" w:cs="Arial"/>
          <w:b/>
          <w:color w:val="000000" w:themeColor="text1"/>
          <w:shd w:val="clear" w:color="auto" w:fill="FFFFFF"/>
          <w:lang w:val="es-ES"/>
        </w:rPr>
        <w:t>]</w:t>
      </w:r>
    </w:p>
    <w:p w:rsidR="009551E3" w:rsidRDefault="009551E3" w:rsidP="009551E3">
      <w:pPr>
        <w:pStyle w:val="NormalWeb"/>
        <w:spacing w:before="0" w:beforeAutospacing="0" w:after="0" w:afterAutospacing="0" w:line="360" w:lineRule="auto"/>
        <w:ind w:firstLine="0"/>
        <w:jc w:val="left"/>
        <w:rPr>
          <w:rFonts w:cs="Arial"/>
          <w:lang w:val="es-ES"/>
        </w:rPr>
      </w:pPr>
      <w:r>
        <w:rPr>
          <w:rFonts w:ascii="Arial" w:hAnsi="Arial" w:cs="Arial"/>
          <w:color w:val="000000" w:themeColor="text1"/>
          <w:shd w:val="clear" w:color="auto" w:fill="FFFFFF"/>
          <w:lang w:val="es-ES"/>
        </w:rPr>
        <w:t>Telemetría a distancia máquinas vending</w:t>
      </w:r>
    </w:p>
    <w:p w:rsidR="009551E3" w:rsidRDefault="001E6E9C" w:rsidP="00CE68A7">
      <w:pPr>
        <w:jc w:val="left"/>
        <w:rPr>
          <w:rFonts w:cs="Arial"/>
          <w:lang w:val="es-ES"/>
        </w:rPr>
      </w:pPr>
      <w:hyperlink r:id="rId84" w:history="1">
        <w:r w:rsidR="0060625B" w:rsidRPr="0069528C">
          <w:rPr>
            <w:rStyle w:val="Hipervnculo"/>
            <w:rFonts w:cs="Arial"/>
            <w:lang w:val="es-ES"/>
          </w:rPr>
          <w:t>http://www.eravending.es/maquinas/ver/70/telemetria-a-distancia-para-maquinas-expendedoras</w:t>
        </w:r>
      </w:hyperlink>
    </w:p>
    <w:p w:rsidR="0060625B" w:rsidRDefault="0060625B" w:rsidP="0060625B">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Wafer expand the word [</w:t>
      </w:r>
      <w:r>
        <w:rPr>
          <w:rFonts w:ascii="Arial" w:hAnsi="Arial" w:cs="Arial"/>
          <w:b/>
          <w:color w:val="000000" w:themeColor="text1"/>
          <w:shd w:val="clear" w:color="auto" w:fill="FFFFFF"/>
          <w:lang w:val="es-ES"/>
        </w:rPr>
        <w:t>52</w:t>
      </w:r>
      <w:r w:rsidRPr="00036E19">
        <w:rPr>
          <w:rFonts w:ascii="Arial" w:hAnsi="Arial" w:cs="Arial"/>
          <w:b/>
          <w:color w:val="000000" w:themeColor="text1"/>
          <w:shd w:val="clear" w:color="auto" w:fill="FFFFFF"/>
          <w:lang w:val="es-ES"/>
        </w:rPr>
        <w:t>]</w:t>
      </w:r>
    </w:p>
    <w:p w:rsidR="0060625B" w:rsidRDefault="0060625B" w:rsidP="0060625B">
      <w:pPr>
        <w:pStyle w:val="NormalWeb"/>
        <w:spacing w:before="0" w:beforeAutospacing="0" w:after="0" w:afterAutospacing="0" w:line="360" w:lineRule="auto"/>
        <w:ind w:firstLine="0"/>
        <w:jc w:val="left"/>
        <w:rPr>
          <w:rFonts w:cs="Arial"/>
          <w:lang w:val="es-ES"/>
        </w:rPr>
      </w:pPr>
      <w:r>
        <w:rPr>
          <w:rFonts w:cs="Arial"/>
          <w:lang w:val="es-ES"/>
        </w:rPr>
        <w:t>Wf-800-GSM</w:t>
      </w:r>
    </w:p>
    <w:p w:rsidR="0060625B" w:rsidRDefault="009714EF" w:rsidP="0060625B">
      <w:pPr>
        <w:jc w:val="left"/>
        <w:rPr>
          <w:rFonts w:cs="Arial"/>
          <w:lang w:val="es-ES"/>
        </w:rPr>
      </w:pPr>
      <w:hyperlink r:id="rId85" w:history="1">
        <w:r w:rsidRPr="00216AF0">
          <w:rPr>
            <w:rStyle w:val="Hipervnculo"/>
            <w:rFonts w:cs="Arial"/>
            <w:lang w:val="es-ES"/>
          </w:rPr>
          <w:t>http://www.waferstar.com/en/GSM-control.html</w:t>
        </w:r>
      </w:hyperlink>
    </w:p>
    <w:p w:rsidR="009714EF" w:rsidRDefault="009714EF" w:rsidP="009714EF">
      <w:pPr>
        <w:pStyle w:val="NormalWeb"/>
        <w:spacing w:before="0" w:beforeAutospacing="0" w:after="0" w:afterAutospacing="0" w:line="360" w:lineRule="auto"/>
        <w:ind w:firstLine="0"/>
        <w:jc w:val="left"/>
        <w:rPr>
          <w:rFonts w:ascii="Arial" w:hAnsi="Arial" w:cs="Arial"/>
          <w:b/>
          <w:color w:val="000000" w:themeColor="text1"/>
          <w:shd w:val="clear" w:color="auto" w:fill="FFFFFF"/>
          <w:lang w:val="es-ES"/>
        </w:rPr>
      </w:pPr>
      <w:r>
        <w:rPr>
          <w:rFonts w:ascii="Arial" w:hAnsi="Arial" w:cs="Arial"/>
          <w:b/>
          <w:iCs/>
          <w:caps/>
          <w:color w:val="000000" w:themeColor="text1"/>
          <w:shd w:val="clear" w:color="auto" w:fill="FFFFFF"/>
          <w:lang w:val="es-ES"/>
        </w:rPr>
        <w:t>EVA DTS MANUAL [</w:t>
      </w:r>
      <w:r>
        <w:rPr>
          <w:rFonts w:ascii="Arial" w:hAnsi="Arial" w:cs="Arial"/>
          <w:b/>
          <w:color w:val="000000" w:themeColor="text1"/>
          <w:shd w:val="clear" w:color="auto" w:fill="FFFFFF"/>
          <w:lang w:val="es-ES"/>
        </w:rPr>
        <w:t>53</w:t>
      </w:r>
      <w:r w:rsidRPr="00036E19">
        <w:rPr>
          <w:rFonts w:ascii="Arial" w:hAnsi="Arial" w:cs="Arial"/>
          <w:b/>
          <w:color w:val="000000" w:themeColor="text1"/>
          <w:shd w:val="clear" w:color="auto" w:fill="FFFFFF"/>
          <w:lang w:val="es-ES"/>
        </w:rPr>
        <w:t>]</w:t>
      </w:r>
    </w:p>
    <w:p w:rsidR="009714EF" w:rsidRDefault="009714EF" w:rsidP="009714EF">
      <w:pPr>
        <w:pStyle w:val="NormalWeb"/>
        <w:spacing w:before="0" w:beforeAutospacing="0" w:after="0" w:afterAutospacing="0" w:line="360" w:lineRule="auto"/>
        <w:ind w:firstLine="0"/>
        <w:jc w:val="left"/>
        <w:rPr>
          <w:rFonts w:cs="Arial"/>
          <w:lang w:val="es-ES"/>
        </w:rPr>
      </w:pPr>
      <w:r>
        <w:rPr>
          <w:rFonts w:cs="Arial"/>
          <w:lang w:val="es-ES"/>
        </w:rPr>
        <w:t>Eva Dts Manual 6.1.2</w:t>
      </w:r>
    </w:p>
    <w:p w:rsidR="00D95059" w:rsidRDefault="00D95059" w:rsidP="00D95059">
      <w:pPr>
        <w:pStyle w:val="NormalWeb"/>
        <w:spacing w:before="0" w:beforeAutospacing="0" w:after="0" w:afterAutospacing="0" w:line="360" w:lineRule="auto"/>
        <w:ind w:firstLine="0"/>
        <w:jc w:val="left"/>
        <w:rPr>
          <w:rFonts w:cs="Arial"/>
          <w:lang w:val="es-ES"/>
        </w:rPr>
      </w:pPr>
      <w:r>
        <w:rPr>
          <w:rFonts w:cs="Arial"/>
          <w:lang w:val="es-ES"/>
        </w:rPr>
        <w:t>Eva Dts Manual 6.1.2</w:t>
      </w:r>
    </w:p>
    <w:p w:rsidR="009714EF" w:rsidRDefault="009714EF" w:rsidP="0060625B">
      <w:pPr>
        <w:jc w:val="left"/>
        <w:rPr>
          <w:rFonts w:cs="Arial"/>
          <w:lang w:val="es-ES"/>
        </w:rPr>
      </w:pPr>
    </w:p>
    <w:sectPr w:rsidR="009714EF" w:rsidSect="0046398F">
      <w:headerReference w:type="default" r:id="rId86"/>
      <w:footerReference w:type="default" r:id="rId87"/>
      <w:pgSz w:w="11906" w:h="16838"/>
      <w:pgMar w:top="1418" w:right="851" w:bottom="1418" w:left="1985" w:header="709" w:footer="709" w:gutter="0"/>
      <w:cols w:space="708"/>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8316A44" w15:done="0"/>
  <w15:commentEx w15:paraId="0AC67B76" w15:done="0"/>
</w15:commentsEx>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6952" w:rsidRDefault="00F36952" w:rsidP="00320A2D">
      <w:pPr>
        <w:spacing w:after="0" w:line="240" w:lineRule="auto"/>
      </w:pPr>
      <w:r>
        <w:separator/>
      </w:r>
    </w:p>
  </w:endnote>
  <w:endnote w:type="continuationSeparator" w:id="1">
    <w:p w:rsidR="00F36952" w:rsidRDefault="00F36952" w:rsidP="00320A2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52097716"/>
      <w:docPartObj>
        <w:docPartGallery w:val="Page Numbers (Bottom of Page)"/>
        <w:docPartUnique/>
      </w:docPartObj>
    </w:sdtPr>
    <w:sdtContent>
      <w:p w:rsidR="00EC5692" w:rsidRDefault="00EC5692" w:rsidP="00F37F81">
        <w:pPr>
          <w:pStyle w:val="Piedepgina"/>
          <w:jc w:val="left"/>
        </w:pPr>
        <w:r w:rsidRPr="00F37F81">
          <w:rPr>
            <w:rFonts w:ascii="Cambria" w:hAnsi="Cambria"/>
            <w:color w:val="4F81BD"/>
            <w:lang w:val="es-ES"/>
          </w:rPr>
          <w:t>Aplicación Web para la gesti</w:t>
        </w:r>
        <w:r>
          <w:rPr>
            <w:rFonts w:ascii="Cambria" w:hAnsi="Cambria"/>
            <w:color w:val="4F81BD"/>
            <w:lang w:val="es-ES"/>
          </w:rPr>
          <w:t>ón de máquinas V</w:t>
        </w:r>
        <w:r w:rsidRPr="00F37F81">
          <w:rPr>
            <w:rFonts w:ascii="Cambria" w:hAnsi="Cambria"/>
            <w:color w:val="4F81BD"/>
            <w:lang w:val="es-ES"/>
          </w:rPr>
          <w:t>ending y administración</w:t>
        </w:r>
        <w:fldSimple w:instr=" PAGE   \* MERGEFORMAT ">
          <w:r w:rsidR="00DA5535">
            <w:rPr>
              <w:noProof/>
            </w:rPr>
            <w:t>27</w:t>
          </w:r>
        </w:fldSimple>
      </w:p>
    </w:sdtContent>
  </w:sdt>
  <w:p w:rsidR="00EC5692" w:rsidRDefault="00EC5692">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6952" w:rsidRDefault="00F36952" w:rsidP="00320A2D">
      <w:pPr>
        <w:spacing w:after="0" w:line="240" w:lineRule="auto"/>
      </w:pPr>
      <w:r>
        <w:separator/>
      </w:r>
    </w:p>
  </w:footnote>
  <w:footnote w:type="continuationSeparator" w:id="1">
    <w:p w:rsidR="00F36952" w:rsidRDefault="00F36952" w:rsidP="00320A2D">
      <w:pPr>
        <w:spacing w:after="0" w:line="240" w:lineRule="auto"/>
      </w:pPr>
      <w:r>
        <w:continuationSeparator/>
      </w:r>
    </w:p>
  </w:footnote>
  <w:footnote w:id="2">
    <w:p w:rsidR="00EC5692" w:rsidRPr="006C3DD2" w:rsidRDefault="00EC5692">
      <w:pPr>
        <w:pStyle w:val="Textonotapie"/>
        <w:rPr>
          <w:lang w:val="es-ES"/>
        </w:rPr>
      </w:pPr>
      <w:r>
        <w:rPr>
          <w:rStyle w:val="Refdenotaalpie"/>
        </w:rPr>
        <w:footnoteRef/>
      </w:r>
      <w:r>
        <w:rPr>
          <w:lang w:val="es-ES"/>
        </w:rPr>
        <w:t>Máquina de venta automática de productos</w:t>
      </w:r>
    </w:p>
  </w:footnote>
  <w:footnote w:id="3">
    <w:p w:rsidR="00EC5692" w:rsidRPr="005E2F31" w:rsidRDefault="00EC5692">
      <w:pPr>
        <w:pStyle w:val="Textonotapie"/>
        <w:rPr>
          <w:lang w:val="es-ES"/>
        </w:rPr>
      </w:pPr>
      <w:r>
        <w:rPr>
          <w:rStyle w:val="Refdenotaalpie"/>
        </w:rPr>
        <w:footnoteRef/>
      </w:r>
      <w:r>
        <w:rPr>
          <w:lang w:val="es-ES"/>
        </w:rPr>
        <w:t>Señal o rastro  que queda de una cosa o de un suceso</w:t>
      </w:r>
    </w:p>
  </w:footnote>
  <w:footnote w:id="4">
    <w:p w:rsidR="00EC5692" w:rsidRPr="006E7440" w:rsidRDefault="00EC5692" w:rsidP="00BF39C2">
      <w:pPr>
        <w:pStyle w:val="Textonotapie"/>
        <w:rPr>
          <w:lang w:val="es-ES"/>
        </w:rPr>
      </w:pPr>
      <w:r>
        <w:rPr>
          <w:rStyle w:val="Refdenotaalpie"/>
        </w:rPr>
        <w:footnoteRef/>
      </w:r>
      <w:r>
        <w:rPr>
          <w:lang w:val="es-ES"/>
        </w:rPr>
        <w:t>Franja o cajón que alberga productos del mismo tipo</w:t>
      </w:r>
    </w:p>
  </w:footnote>
  <w:footnote w:id="5">
    <w:p w:rsidR="00EC5692" w:rsidRPr="00154D69" w:rsidRDefault="00EC5692">
      <w:pPr>
        <w:pStyle w:val="Textonotapie"/>
        <w:rPr>
          <w:lang w:val="es-ES"/>
        </w:rPr>
      </w:pPr>
      <w:r>
        <w:rPr>
          <w:rStyle w:val="Refdenotaalpie"/>
        </w:rPr>
        <w:footnoteRef/>
      </w:r>
      <w:r>
        <w:rPr>
          <w:lang w:val="es-ES"/>
        </w:rPr>
        <w:t>Identificación por radiofrecuencia</w:t>
      </w:r>
    </w:p>
  </w:footnote>
  <w:footnote w:id="6">
    <w:p w:rsidR="00EC5692" w:rsidRPr="00C10330" w:rsidRDefault="00EC5692">
      <w:pPr>
        <w:pStyle w:val="Textonotapie"/>
        <w:rPr>
          <w:lang w:val="es-ES"/>
        </w:rPr>
      </w:pPr>
      <w:r>
        <w:rPr>
          <w:rStyle w:val="Refdenotaalpie"/>
        </w:rPr>
        <w:footnoteRef/>
      </w:r>
      <w:r>
        <w:rPr>
          <w:lang w:val="es-ES"/>
        </w:rPr>
        <w:t>Patrón de arquitectura  modelo, vista y controlador</w:t>
      </w:r>
    </w:p>
  </w:footnote>
  <w:footnote w:id="7">
    <w:p w:rsidR="00EC5692" w:rsidRPr="00902986" w:rsidRDefault="00EC5692">
      <w:pPr>
        <w:pStyle w:val="Textonotapie"/>
        <w:rPr>
          <w:lang w:val="es-ES"/>
        </w:rPr>
      </w:pPr>
      <w:r>
        <w:rPr>
          <w:rStyle w:val="Refdenotaalpie"/>
        </w:rPr>
        <w:footnoteRef/>
      </w:r>
      <w:r>
        <w:rPr>
          <w:lang w:val="es-ES"/>
        </w:rPr>
        <w:t>Conjunto de conceptos y prácticas que enfocan una problemática particular</w:t>
      </w:r>
    </w:p>
  </w:footnote>
  <w:footnote w:id="8">
    <w:p w:rsidR="00EC5692" w:rsidRPr="00902986" w:rsidRDefault="00EC5692">
      <w:pPr>
        <w:pStyle w:val="Textonotapie"/>
        <w:rPr>
          <w:lang w:val="es-ES"/>
        </w:rPr>
      </w:pPr>
      <w:r>
        <w:rPr>
          <w:rStyle w:val="Refdenotaalpie"/>
        </w:rPr>
        <w:footnoteRef/>
      </w:r>
      <w:r>
        <w:rPr>
          <w:lang w:val="es-ES"/>
        </w:rPr>
        <w:t>Conexión funcional visible por el usuario</w:t>
      </w:r>
    </w:p>
  </w:footnote>
  <w:footnote w:id="9">
    <w:p w:rsidR="00EC5692" w:rsidRPr="00C10330" w:rsidRDefault="00EC5692">
      <w:pPr>
        <w:pStyle w:val="Textonotapie"/>
        <w:rPr>
          <w:lang w:val="es-ES"/>
        </w:rPr>
      </w:pPr>
      <w:r>
        <w:rPr>
          <w:rStyle w:val="Refdenotaalpie"/>
        </w:rPr>
        <w:footnoteRef/>
      </w:r>
      <w:r>
        <w:rPr>
          <w:lang w:val="es-ES"/>
        </w:rPr>
        <w:t>Framework creado por Microsoft</w:t>
      </w:r>
    </w:p>
  </w:footnote>
  <w:footnote w:id="10">
    <w:p w:rsidR="00EC5692" w:rsidRPr="006E7440" w:rsidRDefault="00EC5692" w:rsidP="00C10330">
      <w:pPr>
        <w:pStyle w:val="Textonotapie"/>
        <w:rPr>
          <w:lang w:val="es-ES"/>
        </w:rPr>
      </w:pPr>
      <w:r>
        <w:rPr>
          <w:rStyle w:val="Refdenotaalpie"/>
        </w:rPr>
        <w:footnoteRef/>
      </w:r>
      <w:r>
        <w:rPr>
          <w:lang w:val="es-ES"/>
        </w:rPr>
        <w:t>Interfaz de programación de aplicaciones</w:t>
      </w:r>
    </w:p>
  </w:footnote>
  <w:footnote w:id="11">
    <w:p w:rsidR="00EC5692" w:rsidRPr="00C10330" w:rsidRDefault="00EC5692">
      <w:pPr>
        <w:pStyle w:val="Textonotapie"/>
        <w:rPr>
          <w:lang w:val="es-ES"/>
        </w:rPr>
      </w:pPr>
      <w:r>
        <w:rPr>
          <w:rStyle w:val="Refdenotaalpie"/>
        </w:rPr>
        <w:footnoteRef/>
      </w:r>
      <w:r>
        <w:rPr>
          <w:lang w:val="es-ES"/>
        </w:rPr>
        <w:t>Tecnología propiedad y distribuida de Microsoft</w:t>
      </w:r>
    </w:p>
  </w:footnote>
  <w:footnote w:id="12">
    <w:p w:rsidR="00EC5692" w:rsidRPr="00DA6D2E" w:rsidRDefault="00EC5692" w:rsidP="005E6DE2">
      <w:pPr>
        <w:pStyle w:val="Textonotapie"/>
        <w:rPr>
          <w:lang w:val="es-ES"/>
        </w:rPr>
      </w:pPr>
      <w:r>
        <w:rPr>
          <w:rStyle w:val="Refdenotaalpie"/>
        </w:rPr>
        <w:footnoteRef/>
      </w:r>
      <w:r>
        <w:rPr>
          <w:lang w:val="es-ES"/>
        </w:rPr>
        <w:t>Metodología de desarrollo ágil</w:t>
      </w:r>
    </w:p>
  </w:footnote>
  <w:footnote w:id="13">
    <w:p w:rsidR="00EC5692" w:rsidRPr="00354813" w:rsidRDefault="00EC5692" w:rsidP="005E6DE2">
      <w:pPr>
        <w:pStyle w:val="Textonotapie"/>
        <w:rPr>
          <w:lang w:val="es-ES"/>
        </w:rPr>
      </w:pPr>
      <w:r>
        <w:rPr>
          <w:rStyle w:val="Refdenotaalpie"/>
        </w:rPr>
        <w:footnoteRef/>
      </w:r>
      <w:r>
        <w:rPr>
          <w:lang w:val="es-ES"/>
        </w:rPr>
        <w:t>Técnica de búsqueda de ideas grupal</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5692" w:rsidRPr="00F37F81" w:rsidRDefault="00EC5692">
    <w:pPr>
      <w:pStyle w:val="Encabezado"/>
      <w:rPr>
        <w:i/>
      </w:rPr>
    </w:pPr>
    <w:r w:rsidRPr="00F37F81">
      <w:rPr>
        <w:i/>
      </w:rPr>
      <w:t>Grado en Ingeniería Informática                                      Carlos Moreno Palacios</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230A8"/>
    <w:multiLevelType w:val="hybridMultilevel"/>
    <w:tmpl w:val="C0680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8B12722"/>
    <w:multiLevelType w:val="hybridMultilevel"/>
    <w:tmpl w:val="FA122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16323C04"/>
    <w:multiLevelType w:val="hybridMultilevel"/>
    <w:tmpl w:val="4C9C70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5683708"/>
    <w:multiLevelType w:val="hybridMultilevel"/>
    <w:tmpl w:val="D6F8A1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BD00F30"/>
    <w:multiLevelType w:val="hybridMultilevel"/>
    <w:tmpl w:val="75FCE9EC"/>
    <w:lvl w:ilvl="0" w:tplc="4B54446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34DF1E02"/>
    <w:multiLevelType w:val="hybridMultilevel"/>
    <w:tmpl w:val="E77AD27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B6B2CA2"/>
    <w:multiLevelType w:val="hybridMultilevel"/>
    <w:tmpl w:val="FD64AC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40251AC5"/>
    <w:multiLevelType w:val="multilevel"/>
    <w:tmpl w:val="49781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3AC3E6B"/>
    <w:multiLevelType w:val="hybridMultilevel"/>
    <w:tmpl w:val="EF32F2D8"/>
    <w:lvl w:ilvl="0" w:tplc="4B544466">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56ED0AC4"/>
    <w:multiLevelType w:val="hybridMultilevel"/>
    <w:tmpl w:val="88CEAD8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0">
    <w:nsid w:val="5B7F5646"/>
    <w:multiLevelType w:val="hybridMultilevel"/>
    <w:tmpl w:val="6F86CD8E"/>
    <w:lvl w:ilvl="0" w:tplc="6A8CEC9C">
      <w:start w:val="1"/>
      <w:numFmt w:val="bullet"/>
      <w:lvlText w:val=""/>
      <w:lvlJc w:val="left"/>
      <w:pPr>
        <w:ind w:left="720" w:hanging="360"/>
      </w:pPr>
      <w:rPr>
        <w:rFonts w:ascii="Symbol" w:hAnsi="Symbol" w:hint="default"/>
        <w:b w:val="0"/>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13B6934"/>
    <w:multiLevelType w:val="hybridMultilevel"/>
    <w:tmpl w:val="1D94F9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438787F"/>
    <w:multiLevelType w:val="hybridMultilevel"/>
    <w:tmpl w:val="E20A17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67727F5"/>
    <w:multiLevelType w:val="hybridMultilevel"/>
    <w:tmpl w:val="28B878F4"/>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nsid w:val="6ADD5FB9"/>
    <w:multiLevelType w:val="hybridMultilevel"/>
    <w:tmpl w:val="94B20CAC"/>
    <w:lvl w:ilvl="0" w:tplc="6A907146">
      <w:start w:val="1"/>
      <w:numFmt w:val="bullet"/>
      <w:lvlText w:val=""/>
      <w:lvlJc w:val="left"/>
      <w:pPr>
        <w:ind w:left="720" w:hanging="360"/>
      </w:pPr>
      <w:rPr>
        <w:rFonts w:ascii="Symbol" w:hAnsi="Symbol" w:hint="default"/>
        <w:sz w:val="22"/>
        <w:szCs w:val="22"/>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D663F4F"/>
    <w:multiLevelType w:val="hybridMultilevel"/>
    <w:tmpl w:val="1A34C2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78A34849"/>
    <w:multiLevelType w:val="hybridMultilevel"/>
    <w:tmpl w:val="973C7E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7D7965FD"/>
    <w:multiLevelType w:val="hybridMultilevel"/>
    <w:tmpl w:val="DB4A3E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7"/>
  </w:num>
  <w:num w:numId="2">
    <w:abstractNumId w:val="1"/>
  </w:num>
  <w:num w:numId="3">
    <w:abstractNumId w:val="11"/>
  </w:num>
  <w:num w:numId="4">
    <w:abstractNumId w:val="4"/>
  </w:num>
  <w:num w:numId="5">
    <w:abstractNumId w:val="8"/>
  </w:num>
  <w:num w:numId="6">
    <w:abstractNumId w:val="9"/>
  </w:num>
  <w:num w:numId="7">
    <w:abstractNumId w:val="13"/>
  </w:num>
  <w:num w:numId="8">
    <w:abstractNumId w:val="12"/>
  </w:num>
  <w:num w:numId="9">
    <w:abstractNumId w:val="15"/>
  </w:num>
  <w:num w:numId="10">
    <w:abstractNumId w:val="14"/>
  </w:num>
  <w:num w:numId="11">
    <w:abstractNumId w:val="6"/>
  </w:num>
  <w:num w:numId="12">
    <w:abstractNumId w:val="17"/>
  </w:num>
  <w:num w:numId="13">
    <w:abstractNumId w:val="16"/>
  </w:num>
  <w:num w:numId="14">
    <w:abstractNumId w:val="10"/>
  </w:num>
  <w:num w:numId="15">
    <w:abstractNumId w:val="3"/>
  </w:num>
  <w:num w:numId="16">
    <w:abstractNumId w:val="0"/>
  </w:num>
  <w:num w:numId="17">
    <w:abstractNumId w:val="2"/>
  </w:num>
  <w:num w:numId="18">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Francisco">
    <w15:presenceInfo w15:providerId="None" w15:userId="Francisco"/>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1004"/>
  <w:defaultTabStop w:val="708"/>
  <w:hyphenationZone w:val="425"/>
  <w:characterSpacingControl w:val="doNotCompress"/>
  <w:footnotePr>
    <w:footnote w:id="0"/>
    <w:footnote w:id="1"/>
  </w:footnotePr>
  <w:endnotePr>
    <w:endnote w:id="0"/>
    <w:endnote w:id="1"/>
  </w:endnotePr>
  <w:compat/>
  <w:rsids>
    <w:rsidRoot w:val="00320A2D"/>
    <w:rsid w:val="0001063A"/>
    <w:rsid w:val="000110C3"/>
    <w:rsid w:val="000131C9"/>
    <w:rsid w:val="000163EB"/>
    <w:rsid w:val="00022533"/>
    <w:rsid w:val="0002481A"/>
    <w:rsid w:val="00026960"/>
    <w:rsid w:val="00036E19"/>
    <w:rsid w:val="00042EBE"/>
    <w:rsid w:val="00052BE9"/>
    <w:rsid w:val="000729C8"/>
    <w:rsid w:val="00075555"/>
    <w:rsid w:val="00075DD3"/>
    <w:rsid w:val="00082809"/>
    <w:rsid w:val="00084BB6"/>
    <w:rsid w:val="000859A6"/>
    <w:rsid w:val="00086183"/>
    <w:rsid w:val="0008636E"/>
    <w:rsid w:val="00096100"/>
    <w:rsid w:val="000A09F4"/>
    <w:rsid w:val="000A2A9B"/>
    <w:rsid w:val="000A6748"/>
    <w:rsid w:val="000B1BBA"/>
    <w:rsid w:val="000B6A57"/>
    <w:rsid w:val="000C4B6F"/>
    <w:rsid w:val="000E57CB"/>
    <w:rsid w:val="000E5CC5"/>
    <w:rsid w:val="000E5FCE"/>
    <w:rsid w:val="000E7EC9"/>
    <w:rsid w:val="000F41DD"/>
    <w:rsid w:val="000F7791"/>
    <w:rsid w:val="00101C1E"/>
    <w:rsid w:val="00113DD3"/>
    <w:rsid w:val="001449A3"/>
    <w:rsid w:val="00146329"/>
    <w:rsid w:val="00150A74"/>
    <w:rsid w:val="001528CA"/>
    <w:rsid w:val="00154D69"/>
    <w:rsid w:val="00157D30"/>
    <w:rsid w:val="001607C2"/>
    <w:rsid w:val="00170756"/>
    <w:rsid w:val="001725D0"/>
    <w:rsid w:val="00174A19"/>
    <w:rsid w:val="00177B12"/>
    <w:rsid w:val="001830E0"/>
    <w:rsid w:val="0019686C"/>
    <w:rsid w:val="001C11E2"/>
    <w:rsid w:val="001C136B"/>
    <w:rsid w:val="001D34B8"/>
    <w:rsid w:val="001E61DF"/>
    <w:rsid w:val="001E6DB0"/>
    <w:rsid w:val="001E6E9C"/>
    <w:rsid w:val="001F2E8E"/>
    <w:rsid w:val="001F63FE"/>
    <w:rsid w:val="0020641E"/>
    <w:rsid w:val="00216AD5"/>
    <w:rsid w:val="00217793"/>
    <w:rsid w:val="00226644"/>
    <w:rsid w:val="00227AD5"/>
    <w:rsid w:val="002352F7"/>
    <w:rsid w:val="00236DCD"/>
    <w:rsid w:val="00246206"/>
    <w:rsid w:val="00275E52"/>
    <w:rsid w:val="00276665"/>
    <w:rsid w:val="00277E73"/>
    <w:rsid w:val="00294DC6"/>
    <w:rsid w:val="002A3772"/>
    <w:rsid w:val="002A5EBC"/>
    <w:rsid w:val="002A76AE"/>
    <w:rsid w:val="002D6373"/>
    <w:rsid w:val="002F2308"/>
    <w:rsid w:val="002F3B77"/>
    <w:rsid w:val="002F7FE6"/>
    <w:rsid w:val="0030106D"/>
    <w:rsid w:val="003058F4"/>
    <w:rsid w:val="00320A2D"/>
    <w:rsid w:val="003309FF"/>
    <w:rsid w:val="00332396"/>
    <w:rsid w:val="003416DB"/>
    <w:rsid w:val="00354813"/>
    <w:rsid w:val="00354A74"/>
    <w:rsid w:val="00360C1A"/>
    <w:rsid w:val="00361DE3"/>
    <w:rsid w:val="0037538C"/>
    <w:rsid w:val="003757ED"/>
    <w:rsid w:val="0037738D"/>
    <w:rsid w:val="0038329B"/>
    <w:rsid w:val="003837EF"/>
    <w:rsid w:val="003A750B"/>
    <w:rsid w:val="003B26F2"/>
    <w:rsid w:val="003C2FC4"/>
    <w:rsid w:val="003C6D00"/>
    <w:rsid w:val="003E332C"/>
    <w:rsid w:val="003E4D98"/>
    <w:rsid w:val="003F46DC"/>
    <w:rsid w:val="0040563F"/>
    <w:rsid w:val="00417DDA"/>
    <w:rsid w:val="00424A46"/>
    <w:rsid w:val="00436786"/>
    <w:rsid w:val="004537AC"/>
    <w:rsid w:val="0045389A"/>
    <w:rsid w:val="004550CA"/>
    <w:rsid w:val="0046027E"/>
    <w:rsid w:val="0046225F"/>
    <w:rsid w:val="00462476"/>
    <w:rsid w:val="0046381D"/>
    <w:rsid w:val="0046398F"/>
    <w:rsid w:val="00472209"/>
    <w:rsid w:val="00481C20"/>
    <w:rsid w:val="00495738"/>
    <w:rsid w:val="00495C16"/>
    <w:rsid w:val="00495E11"/>
    <w:rsid w:val="00497B5C"/>
    <w:rsid w:val="004A1A43"/>
    <w:rsid w:val="004A4294"/>
    <w:rsid w:val="004C6F98"/>
    <w:rsid w:val="004D2456"/>
    <w:rsid w:val="004D6CB8"/>
    <w:rsid w:val="004E1F93"/>
    <w:rsid w:val="00500B3B"/>
    <w:rsid w:val="00512A9C"/>
    <w:rsid w:val="0052262C"/>
    <w:rsid w:val="0052764D"/>
    <w:rsid w:val="005313A5"/>
    <w:rsid w:val="0054132B"/>
    <w:rsid w:val="00552991"/>
    <w:rsid w:val="00556867"/>
    <w:rsid w:val="00557FA0"/>
    <w:rsid w:val="00564772"/>
    <w:rsid w:val="00567EDB"/>
    <w:rsid w:val="00574712"/>
    <w:rsid w:val="00583F06"/>
    <w:rsid w:val="00594137"/>
    <w:rsid w:val="005A2FF7"/>
    <w:rsid w:val="005A674C"/>
    <w:rsid w:val="005D53FE"/>
    <w:rsid w:val="005D77AF"/>
    <w:rsid w:val="005E0943"/>
    <w:rsid w:val="005E2F31"/>
    <w:rsid w:val="005E6DE2"/>
    <w:rsid w:val="0060203E"/>
    <w:rsid w:val="006037B7"/>
    <w:rsid w:val="0060625B"/>
    <w:rsid w:val="0060703F"/>
    <w:rsid w:val="0062714D"/>
    <w:rsid w:val="00633210"/>
    <w:rsid w:val="00636F9F"/>
    <w:rsid w:val="00640375"/>
    <w:rsid w:val="006448DE"/>
    <w:rsid w:val="006515DB"/>
    <w:rsid w:val="00651611"/>
    <w:rsid w:val="0065377C"/>
    <w:rsid w:val="00664C62"/>
    <w:rsid w:val="006773E6"/>
    <w:rsid w:val="00680B2C"/>
    <w:rsid w:val="00690E4D"/>
    <w:rsid w:val="00695B67"/>
    <w:rsid w:val="006A23CA"/>
    <w:rsid w:val="006A747E"/>
    <w:rsid w:val="006C3BF5"/>
    <w:rsid w:val="006C3DD2"/>
    <w:rsid w:val="006C5D02"/>
    <w:rsid w:val="006C6FEB"/>
    <w:rsid w:val="006D5C31"/>
    <w:rsid w:val="006E7440"/>
    <w:rsid w:val="006F268B"/>
    <w:rsid w:val="00707A3E"/>
    <w:rsid w:val="007147F9"/>
    <w:rsid w:val="0072417D"/>
    <w:rsid w:val="007256E0"/>
    <w:rsid w:val="00725D53"/>
    <w:rsid w:val="00727E6A"/>
    <w:rsid w:val="007317DB"/>
    <w:rsid w:val="0073325A"/>
    <w:rsid w:val="007416AD"/>
    <w:rsid w:val="007424E9"/>
    <w:rsid w:val="007500A7"/>
    <w:rsid w:val="00753C64"/>
    <w:rsid w:val="00755B24"/>
    <w:rsid w:val="00756C55"/>
    <w:rsid w:val="007611A8"/>
    <w:rsid w:val="00771684"/>
    <w:rsid w:val="00773F56"/>
    <w:rsid w:val="00775EEF"/>
    <w:rsid w:val="0078588B"/>
    <w:rsid w:val="00792969"/>
    <w:rsid w:val="00794CC6"/>
    <w:rsid w:val="007A24B6"/>
    <w:rsid w:val="007B3575"/>
    <w:rsid w:val="007D3469"/>
    <w:rsid w:val="007E022E"/>
    <w:rsid w:val="007E1538"/>
    <w:rsid w:val="007F5FDB"/>
    <w:rsid w:val="007F613B"/>
    <w:rsid w:val="0083138C"/>
    <w:rsid w:val="0083458F"/>
    <w:rsid w:val="0083569E"/>
    <w:rsid w:val="00835E6F"/>
    <w:rsid w:val="0084312F"/>
    <w:rsid w:val="00844B09"/>
    <w:rsid w:val="00845C86"/>
    <w:rsid w:val="00852D49"/>
    <w:rsid w:val="00853694"/>
    <w:rsid w:val="00862964"/>
    <w:rsid w:val="00865DE6"/>
    <w:rsid w:val="008776F8"/>
    <w:rsid w:val="00895445"/>
    <w:rsid w:val="008A1C3A"/>
    <w:rsid w:val="008A5ED1"/>
    <w:rsid w:val="008B5C08"/>
    <w:rsid w:val="008D02D4"/>
    <w:rsid w:val="008D166C"/>
    <w:rsid w:val="008D1C66"/>
    <w:rsid w:val="008D27F6"/>
    <w:rsid w:val="008E2B05"/>
    <w:rsid w:val="008F1535"/>
    <w:rsid w:val="008F1D2A"/>
    <w:rsid w:val="00900338"/>
    <w:rsid w:val="00901503"/>
    <w:rsid w:val="00902986"/>
    <w:rsid w:val="0090414B"/>
    <w:rsid w:val="0090752E"/>
    <w:rsid w:val="009221F8"/>
    <w:rsid w:val="00922F26"/>
    <w:rsid w:val="00925518"/>
    <w:rsid w:val="009318A3"/>
    <w:rsid w:val="00954B88"/>
    <w:rsid w:val="009551E3"/>
    <w:rsid w:val="00955645"/>
    <w:rsid w:val="00956E15"/>
    <w:rsid w:val="009578E0"/>
    <w:rsid w:val="00964F4D"/>
    <w:rsid w:val="00970E33"/>
    <w:rsid w:val="009714EF"/>
    <w:rsid w:val="00971F98"/>
    <w:rsid w:val="00973064"/>
    <w:rsid w:val="00987756"/>
    <w:rsid w:val="00995007"/>
    <w:rsid w:val="00997368"/>
    <w:rsid w:val="009A037E"/>
    <w:rsid w:val="009B28EC"/>
    <w:rsid w:val="009B340F"/>
    <w:rsid w:val="009B6306"/>
    <w:rsid w:val="009B7E58"/>
    <w:rsid w:val="009C654B"/>
    <w:rsid w:val="009D6752"/>
    <w:rsid w:val="009E70AF"/>
    <w:rsid w:val="009F4761"/>
    <w:rsid w:val="009F5D67"/>
    <w:rsid w:val="00A05952"/>
    <w:rsid w:val="00A12159"/>
    <w:rsid w:val="00A17292"/>
    <w:rsid w:val="00A23597"/>
    <w:rsid w:val="00A301D3"/>
    <w:rsid w:val="00A367D1"/>
    <w:rsid w:val="00A37D2D"/>
    <w:rsid w:val="00A427D3"/>
    <w:rsid w:val="00A47D06"/>
    <w:rsid w:val="00A51957"/>
    <w:rsid w:val="00A53974"/>
    <w:rsid w:val="00A67D4D"/>
    <w:rsid w:val="00A7404D"/>
    <w:rsid w:val="00A75535"/>
    <w:rsid w:val="00AA30AF"/>
    <w:rsid w:val="00AB2E08"/>
    <w:rsid w:val="00AC3A90"/>
    <w:rsid w:val="00AC77C8"/>
    <w:rsid w:val="00AD22FB"/>
    <w:rsid w:val="00AD26AC"/>
    <w:rsid w:val="00AF10A2"/>
    <w:rsid w:val="00AF77BA"/>
    <w:rsid w:val="00B11FB5"/>
    <w:rsid w:val="00B147E6"/>
    <w:rsid w:val="00B1778E"/>
    <w:rsid w:val="00B17BA8"/>
    <w:rsid w:val="00B21874"/>
    <w:rsid w:val="00B32E7D"/>
    <w:rsid w:val="00B33CA3"/>
    <w:rsid w:val="00B473B1"/>
    <w:rsid w:val="00B47CDE"/>
    <w:rsid w:val="00B50718"/>
    <w:rsid w:val="00B57923"/>
    <w:rsid w:val="00B606F7"/>
    <w:rsid w:val="00B66309"/>
    <w:rsid w:val="00B72B62"/>
    <w:rsid w:val="00B765BC"/>
    <w:rsid w:val="00B82F1A"/>
    <w:rsid w:val="00B91F24"/>
    <w:rsid w:val="00B94B21"/>
    <w:rsid w:val="00B95C3C"/>
    <w:rsid w:val="00BA6FFF"/>
    <w:rsid w:val="00BB024F"/>
    <w:rsid w:val="00BC6280"/>
    <w:rsid w:val="00BC6E5B"/>
    <w:rsid w:val="00BD4592"/>
    <w:rsid w:val="00BE0532"/>
    <w:rsid w:val="00BE32C0"/>
    <w:rsid w:val="00BF39C2"/>
    <w:rsid w:val="00BF3C3F"/>
    <w:rsid w:val="00BF6893"/>
    <w:rsid w:val="00BF7E7A"/>
    <w:rsid w:val="00C10330"/>
    <w:rsid w:val="00C107D3"/>
    <w:rsid w:val="00C1299F"/>
    <w:rsid w:val="00C3393C"/>
    <w:rsid w:val="00C3495B"/>
    <w:rsid w:val="00C45F19"/>
    <w:rsid w:val="00C747C4"/>
    <w:rsid w:val="00C75471"/>
    <w:rsid w:val="00C92C69"/>
    <w:rsid w:val="00C9555A"/>
    <w:rsid w:val="00CA017D"/>
    <w:rsid w:val="00CB1396"/>
    <w:rsid w:val="00CB13B1"/>
    <w:rsid w:val="00CB4035"/>
    <w:rsid w:val="00CC59B2"/>
    <w:rsid w:val="00CC6744"/>
    <w:rsid w:val="00CD2936"/>
    <w:rsid w:val="00CD4F55"/>
    <w:rsid w:val="00CE68A7"/>
    <w:rsid w:val="00CE7E72"/>
    <w:rsid w:val="00CF68F5"/>
    <w:rsid w:val="00D051E3"/>
    <w:rsid w:val="00D13904"/>
    <w:rsid w:val="00D169BA"/>
    <w:rsid w:val="00D42A4C"/>
    <w:rsid w:val="00D44702"/>
    <w:rsid w:val="00D45D34"/>
    <w:rsid w:val="00D94A1C"/>
    <w:rsid w:val="00D95059"/>
    <w:rsid w:val="00DA14AF"/>
    <w:rsid w:val="00DA5535"/>
    <w:rsid w:val="00DA6D2E"/>
    <w:rsid w:val="00DB233C"/>
    <w:rsid w:val="00DB294C"/>
    <w:rsid w:val="00DB7B6D"/>
    <w:rsid w:val="00DC1692"/>
    <w:rsid w:val="00DC1A18"/>
    <w:rsid w:val="00DC3632"/>
    <w:rsid w:val="00DD521D"/>
    <w:rsid w:val="00DF2E3A"/>
    <w:rsid w:val="00DF670C"/>
    <w:rsid w:val="00DF7645"/>
    <w:rsid w:val="00DF7A91"/>
    <w:rsid w:val="00E257BA"/>
    <w:rsid w:val="00E30941"/>
    <w:rsid w:val="00E40186"/>
    <w:rsid w:val="00E41862"/>
    <w:rsid w:val="00E4289C"/>
    <w:rsid w:val="00E53563"/>
    <w:rsid w:val="00E730F6"/>
    <w:rsid w:val="00E82C22"/>
    <w:rsid w:val="00E8325B"/>
    <w:rsid w:val="00E85967"/>
    <w:rsid w:val="00E90729"/>
    <w:rsid w:val="00EB2E7E"/>
    <w:rsid w:val="00EB52E8"/>
    <w:rsid w:val="00EC536E"/>
    <w:rsid w:val="00EC5692"/>
    <w:rsid w:val="00EC5D80"/>
    <w:rsid w:val="00EC69D7"/>
    <w:rsid w:val="00EF3953"/>
    <w:rsid w:val="00F0029A"/>
    <w:rsid w:val="00F03970"/>
    <w:rsid w:val="00F03EB1"/>
    <w:rsid w:val="00F1410B"/>
    <w:rsid w:val="00F31B3C"/>
    <w:rsid w:val="00F36952"/>
    <w:rsid w:val="00F37F81"/>
    <w:rsid w:val="00F50706"/>
    <w:rsid w:val="00F52230"/>
    <w:rsid w:val="00F7192B"/>
    <w:rsid w:val="00F94C03"/>
    <w:rsid w:val="00FA5E92"/>
    <w:rsid w:val="00FB1C3C"/>
    <w:rsid w:val="00FC17ED"/>
    <w:rsid w:val="00FC6A58"/>
    <w:rsid w:val="00FC6EF6"/>
    <w:rsid w:val="00FD3F6B"/>
    <w:rsid w:val="00FE25E8"/>
    <w:rsid w:val="00FE2A7B"/>
    <w:rsid w:val="00FE2E8C"/>
    <w:rsid w:val="00FE42F8"/>
    <w:rsid w:val="00FF4F1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46398F"/>
    <w:pPr>
      <w:spacing w:before="600" w:after="0"/>
      <w:outlineLvl w:val="0"/>
    </w:pPr>
    <w:rPr>
      <w:rFonts w:eastAsia="Times New Roman" w:cs="Times New Roman"/>
      <w:b/>
      <w:bCs/>
      <w:iCs/>
      <w:sz w:val="36"/>
      <w:szCs w:val="32"/>
      <w:lang w:val="en-US" w:bidi="en-US"/>
    </w:rPr>
  </w:style>
  <w:style w:type="paragraph" w:styleId="Ttulo2">
    <w:name w:val="heading 2"/>
    <w:basedOn w:val="Normal"/>
    <w:next w:val="Normal"/>
    <w:link w:val="Ttulo2Car"/>
    <w:uiPriority w:val="9"/>
    <w:unhideWhenUsed/>
    <w:qFormat/>
    <w:rsid w:val="0046398F"/>
    <w:pPr>
      <w:keepNext/>
      <w:keepLines/>
      <w:spacing w:before="200" w:after="0"/>
      <w:outlineLvl w:val="1"/>
    </w:pPr>
    <w:rPr>
      <w:rFonts w:eastAsiaTheme="majorEastAsia" w:cstheme="majorBidi"/>
      <w:b/>
      <w:bCs/>
      <w:sz w:val="28"/>
      <w:szCs w:val="26"/>
    </w:rPr>
  </w:style>
  <w:style w:type="paragraph" w:styleId="Ttulo3">
    <w:name w:val="heading 3"/>
    <w:basedOn w:val="Normal"/>
    <w:next w:val="Normal"/>
    <w:link w:val="Ttulo3Car"/>
    <w:uiPriority w:val="9"/>
    <w:unhideWhenUsed/>
    <w:qFormat/>
    <w:rsid w:val="0046398F"/>
    <w:pPr>
      <w:keepNext/>
      <w:keepLines/>
      <w:spacing w:before="200" w:after="0"/>
      <w:outlineLvl w:val="2"/>
    </w:pPr>
    <w:rPr>
      <w:rFonts w:eastAsiaTheme="majorEastAsia" w:cstheme="majorBidi"/>
      <w:b/>
      <w:bCs/>
    </w:rPr>
  </w:style>
  <w:style w:type="paragraph" w:styleId="Ttulo4">
    <w:name w:val="heading 4"/>
    <w:basedOn w:val="Normal"/>
    <w:next w:val="Normal"/>
    <w:link w:val="Ttulo4Car"/>
    <w:uiPriority w:val="9"/>
    <w:semiHidden/>
    <w:unhideWhenUsed/>
    <w:qFormat/>
    <w:rsid w:val="0047220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46398F"/>
    <w:rPr>
      <w:rFonts w:ascii="Arial" w:eastAsia="Times New Roman" w:hAnsi="Arial" w:cs="Times New Roman"/>
      <w:b/>
      <w:bCs/>
      <w:iCs/>
      <w:sz w:val="36"/>
      <w:szCs w:val="32"/>
      <w:lang w:val="en-U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46398F"/>
    <w:rPr>
      <w:rFonts w:ascii="Arial" w:eastAsiaTheme="majorEastAsia" w:hAnsi="Arial" w:cstheme="majorBidi"/>
      <w:b/>
      <w:bCs/>
      <w:sz w:val="28"/>
      <w:szCs w:val="26"/>
    </w:rPr>
  </w:style>
  <w:style w:type="character" w:customStyle="1" w:styleId="Ttulo3Car">
    <w:name w:val="Título 3 Car"/>
    <w:basedOn w:val="Fuentedeprrafopredeter"/>
    <w:link w:val="Ttulo3"/>
    <w:uiPriority w:val="9"/>
    <w:rsid w:val="0046398F"/>
    <w:rPr>
      <w:rFonts w:ascii="Arial" w:eastAsiaTheme="majorEastAsia" w:hAnsi="Arial" w:cstheme="majorBidi"/>
      <w:b/>
      <w:bCs/>
    </w:rPr>
  </w:style>
  <w:style w:type="table" w:styleId="Tablaconcuadrcula">
    <w:name w:val="Table Grid"/>
    <w:basedOn w:val="Tablanormal"/>
    <w:uiPriority w:val="59"/>
    <w:rsid w:val="008F1D2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Sombreadoclaro-nfasis11">
    <w:name w:val="Sombreado claro - Énfasis 11"/>
    <w:basedOn w:val="Tablanormal"/>
    <w:uiPriority w:val="60"/>
    <w:rsid w:val="008F1D2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ipervnculo">
    <w:name w:val="Hyperlink"/>
    <w:basedOn w:val="Fuentedeprrafopredeter"/>
    <w:uiPriority w:val="99"/>
    <w:unhideWhenUsed/>
    <w:rsid w:val="006C6FEB"/>
    <w:rPr>
      <w:color w:val="0000FF" w:themeColor="hyperlink"/>
      <w:u w:val="single"/>
    </w:rPr>
  </w:style>
  <w:style w:type="character" w:styleId="Textoennegrita">
    <w:name w:val="Strong"/>
    <w:basedOn w:val="Fuentedeprrafopredeter"/>
    <w:uiPriority w:val="22"/>
    <w:qFormat/>
    <w:rsid w:val="00865DE6"/>
    <w:rPr>
      <w:b/>
      <w:bCs/>
    </w:rPr>
  </w:style>
  <w:style w:type="character" w:customStyle="1" w:styleId="selectable">
    <w:name w:val="selectable"/>
    <w:basedOn w:val="Fuentedeprrafopredeter"/>
    <w:rsid w:val="00865DE6"/>
  </w:style>
  <w:style w:type="paragraph" w:styleId="Textonotaalfinal">
    <w:name w:val="endnote text"/>
    <w:basedOn w:val="Normal"/>
    <w:link w:val="TextonotaalfinalCar"/>
    <w:uiPriority w:val="99"/>
    <w:semiHidden/>
    <w:unhideWhenUsed/>
    <w:rsid w:val="006E7440"/>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E7440"/>
    <w:rPr>
      <w:rFonts w:ascii="Arial" w:hAnsi="Arial"/>
      <w:sz w:val="20"/>
      <w:szCs w:val="20"/>
    </w:rPr>
  </w:style>
  <w:style w:type="character" w:styleId="Refdenotaalfinal">
    <w:name w:val="endnote reference"/>
    <w:basedOn w:val="Fuentedeprrafopredeter"/>
    <w:uiPriority w:val="99"/>
    <w:semiHidden/>
    <w:unhideWhenUsed/>
    <w:rsid w:val="006E7440"/>
    <w:rPr>
      <w:vertAlign w:val="superscript"/>
    </w:rPr>
  </w:style>
  <w:style w:type="paragraph" w:styleId="Textonotapie">
    <w:name w:val="footnote text"/>
    <w:basedOn w:val="Normal"/>
    <w:link w:val="TextonotapieCar"/>
    <w:uiPriority w:val="99"/>
    <w:semiHidden/>
    <w:unhideWhenUsed/>
    <w:rsid w:val="006E744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6E7440"/>
    <w:rPr>
      <w:rFonts w:ascii="Arial" w:hAnsi="Arial"/>
      <w:sz w:val="20"/>
      <w:szCs w:val="20"/>
    </w:rPr>
  </w:style>
  <w:style w:type="character" w:styleId="Refdenotaalpie">
    <w:name w:val="footnote reference"/>
    <w:basedOn w:val="Fuentedeprrafopredeter"/>
    <w:uiPriority w:val="99"/>
    <w:semiHidden/>
    <w:unhideWhenUsed/>
    <w:rsid w:val="006E7440"/>
    <w:rPr>
      <w:vertAlign w:val="superscript"/>
    </w:rPr>
  </w:style>
  <w:style w:type="character" w:customStyle="1" w:styleId="Ttulo4Car">
    <w:name w:val="Título 4 Car"/>
    <w:basedOn w:val="Fuentedeprrafopredeter"/>
    <w:link w:val="Ttulo4"/>
    <w:uiPriority w:val="9"/>
    <w:semiHidden/>
    <w:rsid w:val="00472209"/>
    <w:rPr>
      <w:rFonts w:asciiTheme="majorHAnsi" w:eastAsiaTheme="majorEastAsia" w:hAnsiTheme="majorHAnsi" w:cstheme="majorBidi"/>
      <w:b/>
      <w:bCs/>
      <w:i/>
      <w:iCs/>
      <w:color w:val="4F81BD" w:themeColor="accent1"/>
    </w:rPr>
  </w:style>
  <w:style w:type="paragraph" w:styleId="Bibliografa">
    <w:name w:val="Bibliography"/>
    <w:basedOn w:val="Normal"/>
    <w:next w:val="Normal"/>
    <w:uiPriority w:val="37"/>
    <w:unhideWhenUsed/>
    <w:rsid w:val="007F613B"/>
  </w:style>
  <w:style w:type="character" w:styleId="Refdecomentario">
    <w:name w:val="annotation reference"/>
    <w:basedOn w:val="Fuentedeprrafopredeter"/>
    <w:uiPriority w:val="99"/>
    <w:semiHidden/>
    <w:unhideWhenUsed/>
    <w:rsid w:val="00042EBE"/>
    <w:rPr>
      <w:sz w:val="16"/>
      <w:szCs w:val="16"/>
    </w:rPr>
  </w:style>
  <w:style w:type="paragraph" w:styleId="Textocomentario">
    <w:name w:val="annotation text"/>
    <w:basedOn w:val="Normal"/>
    <w:link w:val="TextocomentarioCar"/>
    <w:uiPriority w:val="99"/>
    <w:semiHidden/>
    <w:unhideWhenUsed/>
    <w:rsid w:val="00042EB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042EBE"/>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042EBE"/>
    <w:rPr>
      <w:b/>
      <w:bCs/>
    </w:rPr>
  </w:style>
  <w:style w:type="character" w:customStyle="1" w:styleId="AsuntodelcomentarioCar">
    <w:name w:val="Asunto del comentario Car"/>
    <w:basedOn w:val="TextocomentarioCar"/>
    <w:link w:val="Asuntodelcomentario"/>
    <w:uiPriority w:val="99"/>
    <w:semiHidden/>
    <w:rsid w:val="00042EBE"/>
    <w:rPr>
      <w:rFonts w:ascii="Arial" w:hAnsi="Arial"/>
      <w:b/>
      <w:bCs/>
      <w:sz w:val="20"/>
      <w:szCs w:val="20"/>
    </w:rPr>
  </w:style>
  <w:style w:type="paragraph" w:styleId="Prrafodelista">
    <w:name w:val="List Paragraph"/>
    <w:basedOn w:val="Normal"/>
    <w:uiPriority w:val="34"/>
    <w:qFormat/>
    <w:rsid w:val="00354A74"/>
    <w:pPr>
      <w:ind w:left="720"/>
      <w:contextualSpacing/>
    </w:pPr>
  </w:style>
  <w:style w:type="paragraph" w:styleId="Revisin">
    <w:name w:val="Revision"/>
    <w:hidden/>
    <w:uiPriority w:val="99"/>
    <w:semiHidden/>
    <w:rsid w:val="000F41DD"/>
    <w:pPr>
      <w:spacing w:after="0" w:line="240" w:lineRule="auto"/>
    </w:pPr>
    <w:rPr>
      <w:rFonts w:ascii="Arial" w:hAnsi="Arial"/>
    </w:rPr>
  </w:style>
  <w:style w:type="character" w:styleId="Hipervnculovisitado">
    <w:name w:val="FollowedHyperlink"/>
    <w:basedOn w:val="Fuentedeprrafopredeter"/>
    <w:uiPriority w:val="99"/>
    <w:semiHidden/>
    <w:unhideWhenUsed/>
    <w:rsid w:val="0060625B"/>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divs>
    <w:div w:id="74212121">
      <w:bodyDiv w:val="1"/>
      <w:marLeft w:val="0"/>
      <w:marRight w:val="0"/>
      <w:marTop w:val="0"/>
      <w:marBottom w:val="0"/>
      <w:divBdr>
        <w:top w:val="none" w:sz="0" w:space="0" w:color="auto"/>
        <w:left w:val="none" w:sz="0" w:space="0" w:color="auto"/>
        <w:bottom w:val="none" w:sz="0" w:space="0" w:color="auto"/>
        <w:right w:val="none" w:sz="0" w:space="0" w:color="auto"/>
      </w:divBdr>
    </w:div>
    <w:div w:id="120149149">
      <w:bodyDiv w:val="1"/>
      <w:marLeft w:val="0"/>
      <w:marRight w:val="0"/>
      <w:marTop w:val="0"/>
      <w:marBottom w:val="0"/>
      <w:divBdr>
        <w:top w:val="none" w:sz="0" w:space="0" w:color="auto"/>
        <w:left w:val="none" w:sz="0" w:space="0" w:color="auto"/>
        <w:bottom w:val="none" w:sz="0" w:space="0" w:color="auto"/>
        <w:right w:val="none" w:sz="0" w:space="0" w:color="auto"/>
      </w:divBdr>
    </w:div>
    <w:div w:id="133328194">
      <w:bodyDiv w:val="1"/>
      <w:marLeft w:val="0"/>
      <w:marRight w:val="0"/>
      <w:marTop w:val="0"/>
      <w:marBottom w:val="0"/>
      <w:divBdr>
        <w:top w:val="none" w:sz="0" w:space="0" w:color="auto"/>
        <w:left w:val="none" w:sz="0" w:space="0" w:color="auto"/>
        <w:bottom w:val="none" w:sz="0" w:space="0" w:color="auto"/>
        <w:right w:val="none" w:sz="0" w:space="0" w:color="auto"/>
      </w:divBdr>
    </w:div>
    <w:div w:id="283856168">
      <w:bodyDiv w:val="1"/>
      <w:marLeft w:val="0"/>
      <w:marRight w:val="0"/>
      <w:marTop w:val="0"/>
      <w:marBottom w:val="0"/>
      <w:divBdr>
        <w:top w:val="none" w:sz="0" w:space="0" w:color="auto"/>
        <w:left w:val="none" w:sz="0" w:space="0" w:color="auto"/>
        <w:bottom w:val="none" w:sz="0" w:space="0" w:color="auto"/>
        <w:right w:val="none" w:sz="0" w:space="0" w:color="auto"/>
      </w:divBdr>
    </w:div>
    <w:div w:id="300772530">
      <w:bodyDiv w:val="1"/>
      <w:marLeft w:val="0"/>
      <w:marRight w:val="0"/>
      <w:marTop w:val="0"/>
      <w:marBottom w:val="0"/>
      <w:divBdr>
        <w:top w:val="none" w:sz="0" w:space="0" w:color="auto"/>
        <w:left w:val="none" w:sz="0" w:space="0" w:color="auto"/>
        <w:bottom w:val="none" w:sz="0" w:space="0" w:color="auto"/>
        <w:right w:val="none" w:sz="0" w:space="0" w:color="auto"/>
      </w:divBdr>
    </w:div>
    <w:div w:id="430781055">
      <w:bodyDiv w:val="1"/>
      <w:marLeft w:val="0"/>
      <w:marRight w:val="0"/>
      <w:marTop w:val="0"/>
      <w:marBottom w:val="0"/>
      <w:divBdr>
        <w:top w:val="none" w:sz="0" w:space="0" w:color="auto"/>
        <w:left w:val="none" w:sz="0" w:space="0" w:color="auto"/>
        <w:bottom w:val="none" w:sz="0" w:space="0" w:color="auto"/>
        <w:right w:val="none" w:sz="0" w:space="0" w:color="auto"/>
      </w:divBdr>
    </w:div>
    <w:div w:id="438186443">
      <w:bodyDiv w:val="1"/>
      <w:marLeft w:val="0"/>
      <w:marRight w:val="0"/>
      <w:marTop w:val="0"/>
      <w:marBottom w:val="0"/>
      <w:divBdr>
        <w:top w:val="none" w:sz="0" w:space="0" w:color="auto"/>
        <w:left w:val="none" w:sz="0" w:space="0" w:color="auto"/>
        <w:bottom w:val="none" w:sz="0" w:space="0" w:color="auto"/>
        <w:right w:val="none" w:sz="0" w:space="0" w:color="auto"/>
      </w:divBdr>
    </w:div>
    <w:div w:id="557399074">
      <w:bodyDiv w:val="1"/>
      <w:marLeft w:val="0"/>
      <w:marRight w:val="0"/>
      <w:marTop w:val="0"/>
      <w:marBottom w:val="0"/>
      <w:divBdr>
        <w:top w:val="none" w:sz="0" w:space="0" w:color="auto"/>
        <w:left w:val="none" w:sz="0" w:space="0" w:color="auto"/>
        <w:bottom w:val="none" w:sz="0" w:space="0" w:color="auto"/>
        <w:right w:val="none" w:sz="0" w:space="0" w:color="auto"/>
      </w:divBdr>
    </w:div>
    <w:div w:id="670990334">
      <w:bodyDiv w:val="1"/>
      <w:marLeft w:val="0"/>
      <w:marRight w:val="0"/>
      <w:marTop w:val="0"/>
      <w:marBottom w:val="0"/>
      <w:divBdr>
        <w:top w:val="none" w:sz="0" w:space="0" w:color="auto"/>
        <w:left w:val="none" w:sz="0" w:space="0" w:color="auto"/>
        <w:bottom w:val="none" w:sz="0" w:space="0" w:color="auto"/>
        <w:right w:val="none" w:sz="0" w:space="0" w:color="auto"/>
      </w:divBdr>
    </w:div>
    <w:div w:id="673648546">
      <w:bodyDiv w:val="1"/>
      <w:marLeft w:val="0"/>
      <w:marRight w:val="0"/>
      <w:marTop w:val="0"/>
      <w:marBottom w:val="0"/>
      <w:divBdr>
        <w:top w:val="none" w:sz="0" w:space="0" w:color="auto"/>
        <w:left w:val="none" w:sz="0" w:space="0" w:color="auto"/>
        <w:bottom w:val="none" w:sz="0" w:space="0" w:color="auto"/>
        <w:right w:val="none" w:sz="0" w:space="0" w:color="auto"/>
      </w:divBdr>
    </w:div>
    <w:div w:id="882787192">
      <w:bodyDiv w:val="1"/>
      <w:marLeft w:val="0"/>
      <w:marRight w:val="0"/>
      <w:marTop w:val="0"/>
      <w:marBottom w:val="0"/>
      <w:divBdr>
        <w:top w:val="none" w:sz="0" w:space="0" w:color="auto"/>
        <w:left w:val="none" w:sz="0" w:space="0" w:color="auto"/>
        <w:bottom w:val="none" w:sz="0" w:space="0" w:color="auto"/>
        <w:right w:val="none" w:sz="0" w:space="0" w:color="auto"/>
      </w:divBdr>
    </w:div>
    <w:div w:id="900947110">
      <w:bodyDiv w:val="1"/>
      <w:marLeft w:val="0"/>
      <w:marRight w:val="0"/>
      <w:marTop w:val="0"/>
      <w:marBottom w:val="0"/>
      <w:divBdr>
        <w:top w:val="none" w:sz="0" w:space="0" w:color="auto"/>
        <w:left w:val="none" w:sz="0" w:space="0" w:color="auto"/>
        <w:bottom w:val="none" w:sz="0" w:space="0" w:color="auto"/>
        <w:right w:val="none" w:sz="0" w:space="0" w:color="auto"/>
      </w:divBdr>
    </w:div>
    <w:div w:id="930309190">
      <w:bodyDiv w:val="1"/>
      <w:marLeft w:val="0"/>
      <w:marRight w:val="0"/>
      <w:marTop w:val="0"/>
      <w:marBottom w:val="0"/>
      <w:divBdr>
        <w:top w:val="none" w:sz="0" w:space="0" w:color="auto"/>
        <w:left w:val="none" w:sz="0" w:space="0" w:color="auto"/>
        <w:bottom w:val="none" w:sz="0" w:space="0" w:color="auto"/>
        <w:right w:val="none" w:sz="0" w:space="0" w:color="auto"/>
      </w:divBdr>
    </w:div>
    <w:div w:id="1017271484">
      <w:bodyDiv w:val="1"/>
      <w:marLeft w:val="0"/>
      <w:marRight w:val="0"/>
      <w:marTop w:val="0"/>
      <w:marBottom w:val="0"/>
      <w:divBdr>
        <w:top w:val="none" w:sz="0" w:space="0" w:color="auto"/>
        <w:left w:val="none" w:sz="0" w:space="0" w:color="auto"/>
        <w:bottom w:val="none" w:sz="0" w:space="0" w:color="auto"/>
        <w:right w:val="none" w:sz="0" w:space="0" w:color="auto"/>
      </w:divBdr>
    </w:div>
    <w:div w:id="1040516946">
      <w:bodyDiv w:val="1"/>
      <w:marLeft w:val="0"/>
      <w:marRight w:val="0"/>
      <w:marTop w:val="0"/>
      <w:marBottom w:val="0"/>
      <w:divBdr>
        <w:top w:val="none" w:sz="0" w:space="0" w:color="auto"/>
        <w:left w:val="none" w:sz="0" w:space="0" w:color="auto"/>
        <w:bottom w:val="none" w:sz="0" w:space="0" w:color="auto"/>
        <w:right w:val="none" w:sz="0" w:space="0" w:color="auto"/>
      </w:divBdr>
    </w:div>
    <w:div w:id="1085764331">
      <w:bodyDiv w:val="1"/>
      <w:marLeft w:val="0"/>
      <w:marRight w:val="0"/>
      <w:marTop w:val="0"/>
      <w:marBottom w:val="0"/>
      <w:divBdr>
        <w:top w:val="none" w:sz="0" w:space="0" w:color="auto"/>
        <w:left w:val="none" w:sz="0" w:space="0" w:color="auto"/>
        <w:bottom w:val="none" w:sz="0" w:space="0" w:color="auto"/>
        <w:right w:val="none" w:sz="0" w:space="0" w:color="auto"/>
      </w:divBdr>
    </w:div>
    <w:div w:id="1162966136">
      <w:bodyDiv w:val="1"/>
      <w:marLeft w:val="0"/>
      <w:marRight w:val="0"/>
      <w:marTop w:val="0"/>
      <w:marBottom w:val="0"/>
      <w:divBdr>
        <w:top w:val="none" w:sz="0" w:space="0" w:color="auto"/>
        <w:left w:val="none" w:sz="0" w:space="0" w:color="auto"/>
        <w:bottom w:val="none" w:sz="0" w:space="0" w:color="auto"/>
        <w:right w:val="none" w:sz="0" w:space="0" w:color="auto"/>
      </w:divBdr>
    </w:div>
    <w:div w:id="1227910484">
      <w:bodyDiv w:val="1"/>
      <w:marLeft w:val="0"/>
      <w:marRight w:val="0"/>
      <w:marTop w:val="0"/>
      <w:marBottom w:val="0"/>
      <w:divBdr>
        <w:top w:val="none" w:sz="0" w:space="0" w:color="auto"/>
        <w:left w:val="none" w:sz="0" w:space="0" w:color="auto"/>
        <w:bottom w:val="none" w:sz="0" w:space="0" w:color="auto"/>
        <w:right w:val="none" w:sz="0" w:space="0" w:color="auto"/>
      </w:divBdr>
    </w:div>
    <w:div w:id="1251084577">
      <w:bodyDiv w:val="1"/>
      <w:marLeft w:val="0"/>
      <w:marRight w:val="0"/>
      <w:marTop w:val="0"/>
      <w:marBottom w:val="0"/>
      <w:divBdr>
        <w:top w:val="none" w:sz="0" w:space="0" w:color="auto"/>
        <w:left w:val="none" w:sz="0" w:space="0" w:color="auto"/>
        <w:bottom w:val="none" w:sz="0" w:space="0" w:color="auto"/>
        <w:right w:val="none" w:sz="0" w:space="0" w:color="auto"/>
      </w:divBdr>
    </w:div>
    <w:div w:id="1392314721">
      <w:bodyDiv w:val="1"/>
      <w:marLeft w:val="0"/>
      <w:marRight w:val="0"/>
      <w:marTop w:val="0"/>
      <w:marBottom w:val="0"/>
      <w:divBdr>
        <w:top w:val="none" w:sz="0" w:space="0" w:color="auto"/>
        <w:left w:val="none" w:sz="0" w:space="0" w:color="auto"/>
        <w:bottom w:val="none" w:sz="0" w:space="0" w:color="auto"/>
        <w:right w:val="none" w:sz="0" w:space="0" w:color="auto"/>
      </w:divBdr>
    </w:div>
    <w:div w:id="1440560934">
      <w:bodyDiv w:val="1"/>
      <w:marLeft w:val="0"/>
      <w:marRight w:val="0"/>
      <w:marTop w:val="0"/>
      <w:marBottom w:val="0"/>
      <w:divBdr>
        <w:top w:val="none" w:sz="0" w:space="0" w:color="auto"/>
        <w:left w:val="none" w:sz="0" w:space="0" w:color="auto"/>
        <w:bottom w:val="none" w:sz="0" w:space="0" w:color="auto"/>
        <w:right w:val="none" w:sz="0" w:space="0" w:color="auto"/>
      </w:divBdr>
    </w:div>
    <w:div w:id="1688673089">
      <w:bodyDiv w:val="1"/>
      <w:marLeft w:val="0"/>
      <w:marRight w:val="0"/>
      <w:marTop w:val="0"/>
      <w:marBottom w:val="0"/>
      <w:divBdr>
        <w:top w:val="none" w:sz="0" w:space="0" w:color="auto"/>
        <w:left w:val="none" w:sz="0" w:space="0" w:color="auto"/>
        <w:bottom w:val="none" w:sz="0" w:space="0" w:color="auto"/>
        <w:right w:val="none" w:sz="0" w:space="0" w:color="auto"/>
      </w:divBdr>
    </w:div>
    <w:div w:id="1796438308">
      <w:bodyDiv w:val="1"/>
      <w:marLeft w:val="0"/>
      <w:marRight w:val="0"/>
      <w:marTop w:val="0"/>
      <w:marBottom w:val="0"/>
      <w:divBdr>
        <w:top w:val="none" w:sz="0" w:space="0" w:color="auto"/>
        <w:left w:val="none" w:sz="0" w:space="0" w:color="auto"/>
        <w:bottom w:val="none" w:sz="0" w:space="0" w:color="auto"/>
        <w:right w:val="none" w:sz="0" w:space="0" w:color="auto"/>
      </w:divBdr>
    </w:div>
    <w:div w:id="1816336583">
      <w:bodyDiv w:val="1"/>
      <w:marLeft w:val="0"/>
      <w:marRight w:val="0"/>
      <w:marTop w:val="0"/>
      <w:marBottom w:val="0"/>
      <w:divBdr>
        <w:top w:val="none" w:sz="0" w:space="0" w:color="auto"/>
        <w:left w:val="none" w:sz="0" w:space="0" w:color="auto"/>
        <w:bottom w:val="none" w:sz="0" w:space="0" w:color="auto"/>
        <w:right w:val="none" w:sz="0" w:space="0" w:color="auto"/>
      </w:divBdr>
    </w:div>
    <w:div w:id="1848254416">
      <w:bodyDiv w:val="1"/>
      <w:marLeft w:val="0"/>
      <w:marRight w:val="0"/>
      <w:marTop w:val="0"/>
      <w:marBottom w:val="0"/>
      <w:divBdr>
        <w:top w:val="none" w:sz="0" w:space="0" w:color="auto"/>
        <w:left w:val="none" w:sz="0" w:space="0" w:color="auto"/>
        <w:bottom w:val="none" w:sz="0" w:space="0" w:color="auto"/>
        <w:right w:val="none" w:sz="0" w:space="0" w:color="auto"/>
      </w:divBdr>
    </w:div>
    <w:div w:id="2035569192">
      <w:bodyDiv w:val="1"/>
      <w:marLeft w:val="0"/>
      <w:marRight w:val="0"/>
      <w:marTop w:val="0"/>
      <w:marBottom w:val="0"/>
      <w:divBdr>
        <w:top w:val="none" w:sz="0" w:space="0" w:color="auto"/>
        <w:left w:val="none" w:sz="0" w:space="0" w:color="auto"/>
        <w:bottom w:val="none" w:sz="0" w:space="0" w:color="auto"/>
        <w:right w:val="none" w:sz="0" w:space="0" w:color="auto"/>
      </w:divBdr>
    </w:div>
    <w:div w:id="211932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hyperlink" Target="http://www.eravending.es/maquinas/ver/70/telemetria-a-distancia-para-maquinas-expendedoras"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lizard-sw.com/en/rs232.html" TargetMode="External"/><Relationship Id="rId90" Type="http://schemas.microsoft.com/office/2011/relationships/people" Target="people.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www.vendsoft.com/mdb-vending-machine-protocol" TargetMode="External"/><Relationship Id="rId85" Type="http://schemas.openxmlformats.org/officeDocument/2006/relationships/hyperlink" Target="http://www.waferstar.com/en/GSM-control.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www.abrantix.com/MDBConverter_en.html" TargetMode="External"/><Relationship Id="rId88" Type="http://schemas.openxmlformats.org/officeDocument/2006/relationships/fontTable" Target="fontTable.xml"/><Relationship Id="rId91" Type="http://schemas.microsoft.com/office/2011/relationships/commentsExtended" Target="commentsExtended.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mayavending.com/vending-controllers/"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tes</b:Tag>
    <b:SourceType>Book</b:SourceType>
    <b:Guid>{A8D7FE69-2E5A-41BB-BA4A-387FD7E96F76}</b:Guid>
    <b:Author>
      <b:Author>
        <b:NameList>
          <b:Person>
            <b:Last>tesdt</b:Last>
          </b:Person>
        </b:NameList>
      </b:Author>
    </b:Author>
    <b:RefOrder>17</b:RefOrder>
  </b:Source>
  <b:Source>
    <b:Tag>Raq</b:Tag>
    <b:SourceType>InternetSite</b:SourceType>
    <b:Guid>{250B38B0-C1AF-417E-8474-87E105A24F2E}</b:Guid>
    <b:Author>
      <b:Author>
        <b:NameList>
          <b:Person>
            <b:Last>Campos Pico</b:Last>
            <b:First>Raquel</b:First>
          </b:Person>
        </b:NameList>
      </b:Author>
    </b:Author>
    <b:Title>Librópatas</b:Title>
    <b:URL>http://www.libropatas.com/listas/maquinas-expendedoras-libros/</b:URL>
    <b:RefOrder>1</b:RefOrder>
  </b:Source>
  <b:Source>
    <b:Tag>Ven</b:Tag>
    <b:SourceType>InternetSite</b:SourceType>
    <b:Guid>{3AE97F70-5B7F-4575-808E-7D5F724AB471}</b:Guid>
    <b:Author>
      <b:Author>
        <b:Corporate>Vendival</b:Corporate>
      </b:Author>
    </b:Author>
    <b:Title>Vendival</b:Title>
    <b:URL>https://www.vendival.com/historia-del-vending-de-los-egipcios-a-la-coca-cola/</b:URL>
    <b:RefOrder>2</b:RefOrder>
  </b:Source>
  <b:Source>
    <b:Tag>Era</b:Tag>
    <b:SourceType>InternetSite</b:SourceType>
    <b:Guid>{DA99A2C2-4176-437D-9460-DAC566ACE31D}</b:Guid>
    <b:Author>
      <b:Author>
        <b:Corporate>EraVending</b:Corporate>
      </b:Author>
    </b:Author>
    <b:Title>EraVending</b:Title>
    <b:URL>http://www.eravending.es/maquinas/ver/61/expendedora-de-libros</b:URL>
    <b:RefOrder>5</b:RefOrder>
  </b:Source>
  <b:Source>
    <b:Tag>Hos</b:Tag>
    <b:SourceType>InternetSite</b:SourceType>
    <b:Guid>{42A14F43-7D79-4375-9667-CD3ADAA09004}</b:Guid>
    <b:Author>
      <b:Author>
        <b:Corporate>HostelVending</b:Corporate>
      </b:Author>
    </b:Author>
    <b:Title>HostelVending</b:Title>
    <b:URL>https://www.hostelvending.com/noticias/noticias.php?n=8193</b:URL>
    <b:RefOrder>4</b:RefOrder>
  </b:Source>
  <b:Source>
    <b:Tag>Era1</b:Tag>
    <b:SourceType>InternetSite</b:SourceType>
    <b:Guid>{243ABCB9-90A8-4A98-B527-7F794CB0E82F}</b:Guid>
    <b:Author>
      <b:Author>
        <b:Corporate>EraVending</b:Corporate>
      </b:Author>
    </b:Author>
    <b:Title>EraVending</b:Title>
    <b:URL>http://www.eravending.es/tiendas-automaticas</b:URL>
    <b:RefOrder>6</b:RefOrder>
  </b:Source>
  <b:Source>
    <b:Tag>Era2</b:Tag>
    <b:SourceType>InternetSite</b:SourceType>
    <b:Guid>{E9CDEE5C-F140-43C8-81EF-136EB7220EA0}</b:Guid>
    <b:Author>
      <b:Author>
        <b:Corporate>EraVenta</b:Corporate>
      </b:Author>
    </b:Author>
    <b:Title>EraVenta</b:Title>
    <b:URL>http://www.eraventa.com/grupo/historia-del-vending</b:URL>
    <b:RefOrder>7</b:RefOrder>
  </b:Source>
  <b:Source>
    <b:Tag>Bai</b:Tag>
    <b:SourceType>BookSection</b:SourceType>
    <b:Guid>{FB33291C-D0CB-4A32-A0C2-F2990C197972}</b:Guid>
    <b:Author>
      <b:Author>
        <b:NameList>
          <b:Person>
            <b:Last>Bailey</b:Last>
            <b:First>Jane</b:First>
            <b:Middle>M.</b:Middle>
          </b:Person>
        </b:NameList>
      </b:Author>
    </b:Author>
    <b:Title>Vending Machines Take a Beating</b:Title>
    <b:BookTitle>Industrial Finishing 67</b:BookTitle>
    <b:Pages>36-37</b:Pages>
    <b:RefOrder>8</b:RefOrder>
  </b:Source>
  <b:Source>
    <b:Tag>Mad</b:Tag>
    <b:SourceType>InternetSite</b:SourceType>
    <b:Guid>{E8A4A3E6-752B-4F50-8EED-473EF477C5EB}</b:Guid>
    <b:Author>
      <b:Author>
        <b:Corporate>MadeHow</b:Corporate>
      </b:Author>
    </b:Author>
    <b:Title>How products are made</b:Title>
    <b:URL>http://www.madehow.com/Volume-7/Vending-Machine.html</b:URL>
    <b:RefOrder>9</b:RefOrder>
  </b:Source>
  <b:Source>
    <b:Tag>Gru</b:Tag>
    <b:SourceType>InternetSite</b:SourceType>
    <b:Guid>{6C800DE2-14FB-47C0-ABE8-0FA3ACE7C7CA}</b:Guid>
    <b:Author>
      <b:Author>
        <b:Corporate>Grupo Fractalia Systems</b:Corporate>
      </b:Author>
    </b:Author>
    <b:Title>FractaliaSystems</b:Title>
    <b:URL>http://www.fractaliasystems.com/evolucion-de-los-sistemas-vending/</b:URL>
    <b:RefOrder>3</b:RefOrder>
  </b:Source>
  <b:Source>
    <b:Tag>Msd</b:Tag>
    <b:SourceType>InternetSite</b:SourceType>
    <b:Guid>{EF31C2EF-B6E2-4676-817B-95523F850D75}</b:Guid>
    <b:Author>
      <b:Author>
        <b:Corporate>Msdn.microsoft.com. </b:Corporate>
      </b:Author>
    </b:Author>
    <b:Title>EL PATRÓN SINGLETON</b:Title>
    <b:URL> https://msdn.microsoft.com/es-es/library/bb972272.aspx</b:URL>
    <b:RefOrder>15</b:RefOrder>
  </b:Source>
  <b:Source>
    <b:Tag>Doc</b:Tag>
    <b:SourceType>InternetSite</b:SourceType>
    <b:Guid>{C3260EBD-5664-4233-B9E6-70C1CA219CB1}</b:Guid>
    <b:Author>
      <b:Author>
        <b:Corporate>Docs.microsoft.com</b:Corporate>
      </b:Author>
    </b:Author>
    <b:Title>INTRODUCCIÓN A ASP.NET CORE MVC Y VISUAL STUDIO</b:Title>
    <b:URL>  https://docs.microsoft.com/es-es/aspnet/core/tutorials/first-mvc-app/start-mvc?tabs=aspnetcore2x</b:URL>
    <b:RefOrder>16</b:RefOrder>
  </b:Source>
  <b:Source>
    <b:Tag>msd</b:Tag>
    <b:SourceType>InternetSite</b:SourceType>
    <b:Guid>{2E7FE677-DE46-46EC-BFD8-067D0856E1D1}</b:Guid>
    <b:Author>
      <b:Author>
        <b:Corporate>msdn.microsoft.com</b:Corporate>
      </b:Author>
    </b:Author>
    <b:Title>Patrones y antipatrones</b:Title>
    <b:URL>https://msdn.microsoft.com/es-es/library/bb972242.aspx</b:URL>
    <b:RefOrder>12</b:RefOrder>
  </b:Source>
  <b:Source>
    <b:Tag>Lei</b:Tag>
    <b:SourceType>InternetSite</b:SourceType>
    <b:Guid>{7721E81C-C44B-429C-A3B5-B49783F89DBC}</b:Guid>
    <b:Author>
      <b:Author>
        <b:NameList>
          <b:Person>
            <b:Last>Leiva</b:Last>
            <b:First>Antonio</b:First>
          </b:Person>
        </b:NameList>
      </b:Author>
    </b:Author>
    <b:Title>DevExperto</b:Title>
    <b:URL>https://devexperto.com/patrones-de-diseno-software/</b:URL>
    <b:RefOrder>11</b:RefOrder>
  </b:Source>
  <b:Source>
    <b:Tag>Ren</b:Tag>
    <b:SourceType>InternetSite</b:SourceType>
    <b:Guid>{C67B627A-148A-4D90-A638-FFE33798B82C}</b:Guid>
    <b:Author>
      <b:Author>
        <b:NameList>
          <b:Person>
            <b:Last>Renze</b:Last>
            <b:First>Matthew</b:First>
          </b:Person>
        </b:NameList>
      </b:Author>
    </b:Author>
    <b:Title>Pluralsight</b:Title>
    <b:URL>https://app.pluralsight.com/library/courses/clean-architecture-patterns-practices-principles/table-of-contents</b:URL>
    <b:RefOrder>13</b:RefOrder>
  </b:Source>
  <b:Source>
    <b:Tag>Lag</b:Tag>
    <b:SourceType>InternetSite</b:SourceType>
    <b:Guid>{3A3C7C58-1C36-43A2-AB37-1D4F043E5B4B}</b:Guid>
    <b:Author>
      <b:Author>
        <b:NameList>
          <b:Person>
            <b:Last>Lagunas</b:Last>
            <b:First>Brian</b:First>
          </b:Person>
        </b:NameList>
      </b:Author>
    </b:Author>
    <b:Title>Pluralsight</b:Title>
    <b:URL>https://app.pluralsight.com/library/courses/patterns-library/table-of-contents</b:URL>
    <b:RefOrder>14</b:RefOrder>
  </b:Source>
  <b:Source>
    <b:Tag>Sua</b:Tag>
    <b:SourceType>InternetSite</b:SourceType>
    <b:Guid>{3FB95604-4196-460C-81BC-E506A4CE4BD9}</b:Guid>
    <b:Author>
      <b:Author>
        <b:NameList>
          <b:Person>
            <b:Last>Suarez</b:Last>
            <b:First>Luis</b:First>
          </b:Person>
        </b:NameList>
      </b:Author>
    </b:Author>
    <b:Title>Las nuevas Tecnologías</b:Title>
    <b:URL>http://lasnuevastecnologias.com/aplicaciones-practicas-tecnologia-maquinas-vending/</b:URL>
    <b:RefOrder>10</b:RefOrder>
  </b:Source>
</b:Sources>
</file>

<file path=customXml/itemProps1.xml><?xml version="1.0" encoding="utf-8"?>
<ds:datastoreItem xmlns:ds="http://schemas.openxmlformats.org/officeDocument/2006/customXml" ds:itemID="{9FDE7937-ECBE-4D08-B777-48B94F475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76</Pages>
  <Words>9807</Words>
  <Characters>53943</Characters>
  <Application>Microsoft Office Word</Application>
  <DocSecurity>0</DocSecurity>
  <Lines>449</Lines>
  <Paragraphs>127</Paragraphs>
  <ScaleCrop>false</ScaleCrop>
  <HeadingPairs>
    <vt:vector size="2" baseType="variant">
      <vt:variant>
        <vt:lpstr>Título</vt:lpstr>
      </vt:variant>
      <vt:variant>
        <vt:i4>1</vt:i4>
      </vt:variant>
    </vt:vector>
  </HeadingPairs>
  <TitlesOfParts>
    <vt:vector size="1" baseType="lpstr">
      <vt:lpstr>Portada</vt:lpstr>
    </vt:vector>
  </TitlesOfParts>
  <Company>Windows uE</Company>
  <LinksUpToDate>false</LinksUpToDate>
  <CharactersWithSpaces>63623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Portada</dc:title>
  <dc:creator>pablo.moreno@unir.net</dc:creator>
  <cp:lastModifiedBy>charl</cp:lastModifiedBy>
  <cp:revision>88</cp:revision>
  <dcterms:created xsi:type="dcterms:W3CDTF">2018-05-09T10:13:00Z</dcterms:created>
  <dcterms:modified xsi:type="dcterms:W3CDTF">2018-05-17T20:53:00Z</dcterms:modified>
</cp:coreProperties>
</file>